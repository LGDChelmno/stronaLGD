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EBC310" w14:textId="71352A25" w:rsidR="00DA1DAE" w:rsidRPr="00946626" w:rsidRDefault="00946626" w:rsidP="00946626">
      <w:pPr>
        <w:spacing w:before="0" w:after="0"/>
        <w:jc w:val="right"/>
        <w:rPr>
          <w:rFonts w:cstheme="minorHAnsi"/>
          <w:b/>
          <w:i/>
          <w:iCs/>
          <w:sz w:val="20"/>
          <w:szCs w:val="20"/>
        </w:rPr>
      </w:pPr>
      <w:ins w:id="0" w:author="LGD" w:date="2019-11-22T10:34:00Z">
        <w:r>
          <w:rPr>
            <w:rFonts w:cstheme="minorHAnsi"/>
            <w:b/>
            <w:i/>
            <w:iCs/>
            <w:sz w:val="20"/>
            <w:szCs w:val="20"/>
          </w:rPr>
          <w:t>Załącznik nr 26 – Wzór – Umowa o dofinansowanie EFS</w:t>
        </w:r>
      </w:ins>
    </w:p>
    <w:p w14:paraId="74A70FE8" w14:textId="77777777" w:rsidR="00DA1DAE" w:rsidRPr="00317ED3" w:rsidRDefault="00DA1DAE" w:rsidP="00DA1DAE">
      <w:pPr>
        <w:spacing w:before="0" w:after="0"/>
        <w:jc w:val="center"/>
        <w:rPr>
          <w:rFonts w:cstheme="minorHAnsi"/>
          <w:b/>
          <w:sz w:val="20"/>
          <w:szCs w:val="20"/>
        </w:rPr>
      </w:pPr>
    </w:p>
    <w:p w14:paraId="481A21FB" w14:textId="0AD84794" w:rsidR="00DA1DAE" w:rsidRPr="00317ED3" w:rsidRDefault="00DA1DAE" w:rsidP="00DA1DAE">
      <w:pPr>
        <w:spacing w:before="0" w:after="0"/>
        <w:jc w:val="center"/>
        <w:rPr>
          <w:rFonts w:cstheme="minorHAnsi"/>
          <w:b/>
          <w:sz w:val="20"/>
          <w:szCs w:val="20"/>
        </w:rPr>
      </w:pPr>
      <w:r w:rsidRPr="00317ED3">
        <w:rPr>
          <w:rFonts w:cstheme="minorHAnsi"/>
          <w:b/>
          <w:sz w:val="20"/>
          <w:szCs w:val="20"/>
        </w:rPr>
        <w:t>Umowa  nr …………………</w:t>
      </w:r>
    </w:p>
    <w:p w14:paraId="2D9666D6" w14:textId="78E3C238" w:rsidR="00DA1DAE" w:rsidRPr="00317ED3" w:rsidRDefault="00DA1DAE" w:rsidP="00DA1DAE">
      <w:pPr>
        <w:spacing w:before="0" w:after="0"/>
        <w:jc w:val="center"/>
        <w:rPr>
          <w:rFonts w:cstheme="minorHAnsi"/>
          <w:b/>
          <w:sz w:val="20"/>
          <w:szCs w:val="20"/>
        </w:rPr>
      </w:pPr>
      <w:r w:rsidRPr="00317ED3">
        <w:rPr>
          <w:rFonts w:cstheme="minorHAnsi"/>
          <w:b/>
          <w:sz w:val="20"/>
          <w:szCs w:val="20"/>
        </w:rPr>
        <w:t>o</w:t>
      </w:r>
      <w:r w:rsidRPr="00242792">
        <w:rPr>
          <w:rFonts w:cstheme="minorHAnsi"/>
          <w:b/>
          <w:color w:val="FF0000"/>
          <w:sz w:val="20"/>
          <w:szCs w:val="20"/>
        </w:rPr>
        <w:t xml:space="preserve"> </w:t>
      </w:r>
      <w:r w:rsidR="00013A16" w:rsidRPr="008E3CD1">
        <w:rPr>
          <w:rFonts w:cstheme="minorHAnsi"/>
          <w:b/>
          <w:sz w:val="20"/>
          <w:szCs w:val="20"/>
        </w:rPr>
        <w:t>dofinansowanie</w:t>
      </w:r>
      <w:r w:rsidRPr="008E3CD1">
        <w:rPr>
          <w:rFonts w:cstheme="minorHAnsi"/>
          <w:b/>
          <w:sz w:val="20"/>
          <w:szCs w:val="20"/>
        </w:rPr>
        <w:t xml:space="preserve"> </w:t>
      </w:r>
      <w:r w:rsidRPr="00317ED3">
        <w:rPr>
          <w:rFonts w:cstheme="minorHAnsi"/>
          <w:b/>
          <w:sz w:val="20"/>
          <w:szCs w:val="20"/>
        </w:rPr>
        <w:t>na realizację projektu objętego grantem</w:t>
      </w:r>
    </w:p>
    <w:p w14:paraId="7DF3F29C" w14:textId="263E9F95" w:rsidR="00DA1DAE" w:rsidRPr="00317ED3" w:rsidRDefault="00DA1DAE" w:rsidP="00DA1DAE">
      <w:pPr>
        <w:spacing w:before="0" w:after="0"/>
        <w:jc w:val="center"/>
        <w:rPr>
          <w:rFonts w:cstheme="minorHAnsi"/>
          <w:b/>
          <w:sz w:val="20"/>
          <w:szCs w:val="20"/>
        </w:rPr>
      </w:pPr>
      <w:r w:rsidRPr="00317ED3">
        <w:rPr>
          <w:rFonts w:cstheme="minorHAnsi"/>
          <w:b/>
          <w:sz w:val="20"/>
          <w:szCs w:val="20"/>
        </w:rPr>
        <w:t>„ …………………… [tytuł grantu] ………………”</w:t>
      </w:r>
    </w:p>
    <w:p w14:paraId="12AF46D5" w14:textId="4B7CCE0D" w:rsidR="00DA1DAE" w:rsidRPr="00317ED3" w:rsidRDefault="00DA1DAE" w:rsidP="00DA1DAE">
      <w:pPr>
        <w:spacing w:before="0" w:after="0"/>
        <w:jc w:val="center"/>
        <w:rPr>
          <w:rFonts w:cstheme="minorHAnsi"/>
          <w:b/>
          <w:sz w:val="20"/>
          <w:szCs w:val="20"/>
        </w:rPr>
      </w:pPr>
      <w:r w:rsidRPr="00317ED3">
        <w:rPr>
          <w:rFonts w:cstheme="minorHAnsi"/>
          <w:b/>
          <w:sz w:val="20"/>
          <w:szCs w:val="20"/>
        </w:rPr>
        <w:t>nr ……………………… [nr grantu] …………………….</w:t>
      </w:r>
    </w:p>
    <w:p w14:paraId="693D0C1A" w14:textId="77777777" w:rsidR="00DA1DAE" w:rsidRPr="00317ED3" w:rsidRDefault="00DA1DAE" w:rsidP="00DA1DAE">
      <w:pPr>
        <w:spacing w:before="0" w:after="0"/>
        <w:jc w:val="center"/>
        <w:rPr>
          <w:rFonts w:cstheme="minorHAnsi"/>
          <w:b/>
          <w:sz w:val="20"/>
          <w:szCs w:val="20"/>
        </w:rPr>
      </w:pPr>
      <w:r w:rsidRPr="00317ED3">
        <w:rPr>
          <w:rFonts w:cstheme="minorHAnsi"/>
          <w:b/>
          <w:sz w:val="20"/>
          <w:szCs w:val="20"/>
        </w:rPr>
        <w:t>współfinansowanego z Europejskiego Funduszu Społecznego</w:t>
      </w:r>
    </w:p>
    <w:p w14:paraId="66064086" w14:textId="77777777" w:rsidR="00DA1DAE" w:rsidRPr="00317ED3" w:rsidRDefault="00DA1DAE" w:rsidP="00DA1DAE">
      <w:pPr>
        <w:spacing w:before="0" w:after="0"/>
        <w:jc w:val="center"/>
        <w:rPr>
          <w:rFonts w:cstheme="minorHAnsi"/>
          <w:b/>
          <w:sz w:val="20"/>
          <w:szCs w:val="20"/>
        </w:rPr>
      </w:pPr>
      <w:r w:rsidRPr="00317ED3">
        <w:rPr>
          <w:rFonts w:cstheme="minorHAnsi"/>
          <w:b/>
          <w:sz w:val="20"/>
          <w:szCs w:val="20"/>
        </w:rPr>
        <w:t>w ramach</w:t>
      </w:r>
    </w:p>
    <w:p w14:paraId="18E630EB" w14:textId="77777777" w:rsidR="00DA1DAE" w:rsidRPr="00317ED3" w:rsidRDefault="00DA1DAE" w:rsidP="00DA1DAE">
      <w:pPr>
        <w:spacing w:before="0" w:after="0"/>
        <w:jc w:val="center"/>
        <w:rPr>
          <w:rFonts w:cstheme="minorHAnsi"/>
          <w:b/>
          <w:sz w:val="20"/>
          <w:szCs w:val="20"/>
        </w:rPr>
      </w:pPr>
      <w:r w:rsidRPr="00317ED3">
        <w:rPr>
          <w:rFonts w:cstheme="minorHAnsi"/>
          <w:b/>
          <w:sz w:val="20"/>
          <w:szCs w:val="20"/>
        </w:rPr>
        <w:t>Osi priorytetowej 11. Rozwój Lokalny Kierowany przez Społeczność</w:t>
      </w:r>
    </w:p>
    <w:p w14:paraId="51EF71D9" w14:textId="77777777" w:rsidR="00DA1DAE" w:rsidRPr="00317ED3" w:rsidRDefault="00DA1DAE" w:rsidP="00DA1DAE">
      <w:pPr>
        <w:spacing w:before="0" w:after="0"/>
        <w:jc w:val="center"/>
        <w:rPr>
          <w:rFonts w:cstheme="minorHAnsi"/>
          <w:b/>
          <w:sz w:val="20"/>
          <w:szCs w:val="20"/>
        </w:rPr>
      </w:pPr>
      <w:r w:rsidRPr="00317ED3">
        <w:rPr>
          <w:rFonts w:cstheme="minorHAnsi"/>
          <w:b/>
          <w:sz w:val="20"/>
          <w:szCs w:val="20"/>
        </w:rPr>
        <w:t>Działania 11.1 Włączenie społeczne na obszarach objętych LSR</w:t>
      </w:r>
    </w:p>
    <w:p w14:paraId="69EF80CC" w14:textId="0DF9A809" w:rsidR="00DA1DAE" w:rsidRPr="00317ED3" w:rsidRDefault="00DA1DAE" w:rsidP="00DA1DAE">
      <w:pPr>
        <w:spacing w:before="0" w:after="0"/>
        <w:jc w:val="center"/>
        <w:rPr>
          <w:rFonts w:cstheme="minorHAnsi"/>
          <w:b/>
          <w:sz w:val="20"/>
          <w:szCs w:val="20"/>
        </w:rPr>
      </w:pPr>
      <w:r w:rsidRPr="00317ED3">
        <w:rPr>
          <w:rFonts w:cstheme="minorHAnsi"/>
          <w:b/>
          <w:sz w:val="20"/>
          <w:szCs w:val="20"/>
        </w:rPr>
        <w:t>Regionalnego Programu Operacyjnego Województwa Kujawsko – Pomorskiego</w:t>
      </w:r>
    </w:p>
    <w:p w14:paraId="242D12B0" w14:textId="77777777" w:rsidR="00DA1DAE" w:rsidRPr="00317ED3" w:rsidRDefault="00DA1DAE" w:rsidP="00DA1DAE">
      <w:pPr>
        <w:spacing w:before="0" w:after="0"/>
        <w:jc w:val="center"/>
        <w:rPr>
          <w:rFonts w:cstheme="minorHAnsi"/>
          <w:b/>
          <w:sz w:val="20"/>
          <w:szCs w:val="20"/>
        </w:rPr>
      </w:pPr>
      <w:r w:rsidRPr="00317ED3">
        <w:rPr>
          <w:rFonts w:cstheme="minorHAnsi"/>
          <w:b/>
          <w:sz w:val="20"/>
          <w:szCs w:val="20"/>
        </w:rPr>
        <w:t>na lata 2014–2020</w:t>
      </w:r>
    </w:p>
    <w:p w14:paraId="7032B816" w14:textId="77777777" w:rsidR="00DA1DAE" w:rsidRPr="00317ED3" w:rsidRDefault="00DA1DAE" w:rsidP="00DA1DAE">
      <w:pPr>
        <w:spacing w:before="0" w:after="0"/>
        <w:rPr>
          <w:rFonts w:cstheme="minorHAnsi"/>
          <w:sz w:val="20"/>
          <w:szCs w:val="20"/>
        </w:rPr>
      </w:pPr>
    </w:p>
    <w:p w14:paraId="64CD0F23" w14:textId="77777777" w:rsidR="00DA1DAE" w:rsidRPr="00317ED3" w:rsidRDefault="00DA1DAE" w:rsidP="00DA1DAE">
      <w:p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zwana dalej „Umową”, zawarta w …[miejsce podpisania umowy] … w dniu ……………………… r. pomiędzy:</w:t>
      </w:r>
    </w:p>
    <w:p w14:paraId="29CAA854" w14:textId="4923C0C4" w:rsidR="00DA1DAE" w:rsidRPr="00317ED3" w:rsidRDefault="00DA1DAE" w:rsidP="00DA1DAE">
      <w:p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………………………………………………….… [nazwa lokalnej grupy działania i jej adres], NIP: ……………………, REGON: </w:t>
      </w:r>
      <w:r w:rsidRPr="008E3CD1">
        <w:rPr>
          <w:rFonts w:cstheme="minorHAnsi"/>
          <w:sz w:val="20"/>
          <w:szCs w:val="20"/>
        </w:rPr>
        <w:t xml:space="preserve">………………………, </w:t>
      </w:r>
      <w:r w:rsidR="0010292B" w:rsidRPr="008E3CD1">
        <w:rPr>
          <w:rFonts w:cstheme="minorHAnsi"/>
          <w:sz w:val="20"/>
          <w:szCs w:val="20"/>
        </w:rPr>
        <w:t xml:space="preserve">KRS: ………………………….., </w:t>
      </w:r>
      <w:r w:rsidRPr="008E3CD1">
        <w:rPr>
          <w:rFonts w:cstheme="minorHAnsi"/>
          <w:sz w:val="20"/>
          <w:szCs w:val="20"/>
        </w:rPr>
        <w:t xml:space="preserve">pełniącym </w:t>
      </w:r>
      <w:r w:rsidRPr="00317ED3">
        <w:rPr>
          <w:rFonts w:cstheme="minorHAnsi"/>
          <w:sz w:val="20"/>
          <w:szCs w:val="20"/>
        </w:rPr>
        <w:t>funkcję Beneficjenta projektu grantowego, zwanym dalej „LGD”, reprezentowanym przez:</w:t>
      </w:r>
    </w:p>
    <w:p w14:paraId="02C1A6CB" w14:textId="41DAA9D8" w:rsidR="00B77700" w:rsidRDefault="00DA1DAE" w:rsidP="00DA1DAE">
      <w:p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……………………………………………………..………… [imię i nazwisko, pełniona funkcja]</w:t>
      </w:r>
    </w:p>
    <w:p w14:paraId="36D96D53" w14:textId="74462681" w:rsidR="00DA1DAE" w:rsidRPr="00317ED3" w:rsidRDefault="00DA1DAE" w:rsidP="00DA1DAE">
      <w:p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a</w:t>
      </w:r>
      <w:r w:rsidR="00BF6002" w:rsidRPr="00317ED3">
        <w:rPr>
          <w:rFonts w:cstheme="minorHAnsi"/>
          <w:sz w:val="20"/>
          <w:szCs w:val="20"/>
        </w:rPr>
        <w:t xml:space="preserve"> </w:t>
      </w:r>
      <w:r w:rsidRPr="00317ED3">
        <w:rPr>
          <w:rFonts w:cstheme="minorHAnsi"/>
          <w:sz w:val="20"/>
          <w:szCs w:val="20"/>
        </w:rPr>
        <w:t xml:space="preserve">………………………………. [pełna nazwa i adres siedziby </w:t>
      </w:r>
      <w:proofErr w:type="spellStart"/>
      <w:r w:rsidRPr="00317ED3">
        <w:rPr>
          <w:rFonts w:cstheme="minorHAnsi"/>
          <w:sz w:val="20"/>
          <w:szCs w:val="20"/>
        </w:rPr>
        <w:t>Grantobiorcy</w:t>
      </w:r>
      <w:proofErr w:type="spellEnd"/>
      <w:r w:rsidRPr="00317ED3">
        <w:rPr>
          <w:rFonts w:cstheme="minorHAnsi"/>
          <w:sz w:val="20"/>
          <w:szCs w:val="20"/>
        </w:rPr>
        <w:t xml:space="preserve">, REGON, NIP, KRS, PESEL w zależności od statusu prawnego </w:t>
      </w:r>
      <w:proofErr w:type="spellStart"/>
      <w:r w:rsidRPr="00317ED3">
        <w:rPr>
          <w:rFonts w:cstheme="minorHAnsi"/>
          <w:sz w:val="20"/>
          <w:szCs w:val="20"/>
        </w:rPr>
        <w:t>Grantobiorcy</w:t>
      </w:r>
      <w:proofErr w:type="spellEnd"/>
      <w:r w:rsidRPr="00317ED3">
        <w:rPr>
          <w:rFonts w:cstheme="minorHAnsi"/>
          <w:sz w:val="20"/>
          <w:szCs w:val="20"/>
        </w:rPr>
        <w:t>] ………………, zwanym dalej „</w:t>
      </w:r>
      <w:proofErr w:type="spellStart"/>
      <w:r w:rsidRPr="00317ED3">
        <w:rPr>
          <w:rFonts w:cstheme="minorHAnsi"/>
          <w:sz w:val="20"/>
          <w:szCs w:val="20"/>
        </w:rPr>
        <w:t>Grantobiorcą</w:t>
      </w:r>
      <w:proofErr w:type="spellEnd"/>
      <w:r w:rsidRPr="00317ED3">
        <w:rPr>
          <w:rFonts w:cstheme="minorHAnsi"/>
          <w:sz w:val="20"/>
          <w:szCs w:val="20"/>
        </w:rPr>
        <w:t>”, reprezentowanym przez:</w:t>
      </w:r>
    </w:p>
    <w:p w14:paraId="4E43CB8A" w14:textId="18075963" w:rsidR="00DA1DAE" w:rsidRPr="00317ED3" w:rsidRDefault="00DA1DAE" w:rsidP="00DA1DAE">
      <w:p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……………………………………………….…………… [imię i nazwisko, pełniona funkcja] na podstawie pełnomocnictwa nr ……………………………………… z dnia …………………………………… załączonego do Umowy</w:t>
      </w:r>
      <w:r w:rsidR="00C17844">
        <w:rPr>
          <w:rStyle w:val="Odwoanieprzypisudolnego"/>
          <w:rFonts w:cstheme="minorHAnsi"/>
          <w:sz w:val="20"/>
          <w:szCs w:val="20"/>
        </w:rPr>
        <w:footnoteReference w:id="1"/>
      </w:r>
      <w:r w:rsidRPr="00317ED3">
        <w:rPr>
          <w:rFonts w:cstheme="minorHAnsi"/>
          <w:sz w:val="20"/>
          <w:szCs w:val="20"/>
        </w:rPr>
        <w:t>, zwanymi dalej „Stronami Umowy”.</w:t>
      </w:r>
    </w:p>
    <w:p w14:paraId="19E4446D" w14:textId="77777777" w:rsidR="00DA1DAE" w:rsidRPr="00317ED3" w:rsidRDefault="00DA1DAE" w:rsidP="00DA1DAE">
      <w:pPr>
        <w:spacing w:before="0" w:after="0"/>
        <w:rPr>
          <w:rFonts w:cstheme="minorHAnsi"/>
          <w:sz w:val="20"/>
          <w:szCs w:val="20"/>
        </w:rPr>
      </w:pPr>
    </w:p>
    <w:p w14:paraId="6521D486" w14:textId="06B0D710" w:rsidR="00DA1DAE" w:rsidRPr="00317ED3" w:rsidRDefault="00DA1DAE" w:rsidP="00DA1DAE">
      <w:p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Działając na podstawie art. 17 ust. 4 ustawy z dnia 20 lutego 2015 r. o rozwoju lokalnym z udziałem lokalnej społeczności </w:t>
      </w:r>
      <w:del w:id="1" w:author="LGD" w:date="2019-10-24T09:19:00Z">
        <w:r w:rsidRPr="00317ED3" w:rsidDel="00856FF5">
          <w:rPr>
            <w:rFonts w:cstheme="minorHAnsi"/>
            <w:sz w:val="20"/>
            <w:szCs w:val="20"/>
          </w:rPr>
          <w:delText>(Dz. U. z 2015 r. poz. 378 ze zm.)</w:delText>
        </w:r>
      </w:del>
      <w:ins w:id="2" w:author="LGD" w:date="2019-10-24T09:19:00Z">
        <w:r w:rsidR="00856FF5">
          <w:rPr>
            <w:rFonts w:cstheme="minorHAnsi"/>
            <w:sz w:val="20"/>
            <w:szCs w:val="20"/>
          </w:rPr>
          <w:t xml:space="preserve"> (Dz. U. z 2018 r.</w:t>
        </w:r>
      </w:ins>
      <w:ins w:id="3" w:author="LGD" w:date="2019-10-24T09:20:00Z">
        <w:r w:rsidR="00856FF5">
          <w:rPr>
            <w:rFonts w:cstheme="minorHAnsi"/>
            <w:sz w:val="20"/>
            <w:szCs w:val="20"/>
          </w:rPr>
          <w:t xml:space="preserve"> poz. 140, z </w:t>
        </w:r>
        <w:proofErr w:type="spellStart"/>
        <w:r w:rsidR="00856FF5">
          <w:rPr>
            <w:rFonts w:cstheme="minorHAnsi"/>
            <w:sz w:val="20"/>
            <w:szCs w:val="20"/>
          </w:rPr>
          <w:t>późn</w:t>
        </w:r>
        <w:proofErr w:type="spellEnd"/>
        <w:r w:rsidR="00856FF5">
          <w:rPr>
            <w:rFonts w:cstheme="minorHAnsi"/>
            <w:sz w:val="20"/>
            <w:szCs w:val="20"/>
          </w:rPr>
          <w:t xml:space="preserve">. zm.) </w:t>
        </w:r>
      </w:ins>
      <w:r w:rsidRPr="00317ED3">
        <w:rPr>
          <w:rFonts w:cstheme="minorHAnsi"/>
          <w:sz w:val="20"/>
          <w:szCs w:val="20"/>
        </w:rPr>
        <w:t xml:space="preserve"> zwanej dalej „ustawą RLKS”, w związku z art. 35 oraz art. 36 ustawy z dnia 11 lipca 2014 r. o zasadach realizacji programów w zakresie polityki spójności finansowanych w perspektywie finansowej 2014–2020 </w:t>
      </w:r>
      <w:del w:id="4" w:author="LGD" w:date="2019-10-24T09:20:00Z">
        <w:r w:rsidRPr="00317ED3" w:rsidDel="00856FF5">
          <w:rPr>
            <w:rFonts w:cstheme="minorHAnsi"/>
            <w:sz w:val="20"/>
            <w:szCs w:val="20"/>
          </w:rPr>
          <w:delText>(Dz. U. z 2016 r. poz. 217 ze zm.)</w:delText>
        </w:r>
      </w:del>
      <w:ins w:id="5" w:author="LGD" w:date="2019-10-24T09:20:00Z">
        <w:r w:rsidR="00856FF5">
          <w:rPr>
            <w:rFonts w:cstheme="minorHAnsi"/>
            <w:sz w:val="20"/>
            <w:szCs w:val="20"/>
          </w:rPr>
          <w:t xml:space="preserve"> (Dz. U.</w:t>
        </w:r>
      </w:ins>
      <w:ins w:id="6" w:author="LGD" w:date="2019-10-24T09:21:00Z">
        <w:r w:rsidR="00856FF5">
          <w:rPr>
            <w:rFonts w:cstheme="minorHAnsi"/>
            <w:sz w:val="20"/>
            <w:szCs w:val="20"/>
          </w:rPr>
          <w:t xml:space="preserve"> z 2017 r. poz. 1460, 1475, z </w:t>
        </w:r>
        <w:proofErr w:type="spellStart"/>
        <w:r w:rsidR="00856FF5">
          <w:rPr>
            <w:rFonts w:cstheme="minorHAnsi"/>
            <w:sz w:val="20"/>
            <w:szCs w:val="20"/>
          </w:rPr>
          <w:t>późn</w:t>
        </w:r>
        <w:proofErr w:type="spellEnd"/>
        <w:r w:rsidR="00856FF5">
          <w:rPr>
            <w:rFonts w:cstheme="minorHAnsi"/>
            <w:sz w:val="20"/>
            <w:szCs w:val="20"/>
          </w:rPr>
          <w:t>. zm.)</w:t>
        </w:r>
      </w:ins>
      <w:r w:rsidRPr="00317ED3">
        <w:rPr>
          <w:rFonts w:cstheme="minorHAnsi"/>
          <w:sz w:val="20"/>
          <w:szCs w:val="20"/>
        </w:rPr>
        <w:t>, zwanej dalej „ustawą wdrożeniową”, w związku z umową nr …………………………………………… o dofinansowanie Projektu grantowego „…[tytuł projektu grantowego realizowanego przez LGD]…” oraz w oparciu o zapisy, m.in.:</w:t>
      </w:r>
    </w:p>
    <w:p w14:paraId="5DE30B18" w14:textId="48B724FE" w:rsidR="00DA1DAE" w:rsidRPr="00317ED3" w:rsidRDefault="00DA1DAE" w:rsidP="00B33209">
      <w:pPr>
        <w:pStyle w:val="Akapitzlist"/>
        <w:numPr>
          <w:ilvl w:val="0"/>
          <w:numId w:val="1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rozporządzenia Parlamentu Europejskiego i Rady (UE) nr 1303/2013 z dnia </w:t>
      </w:r>
    </w:p>
    <w:p w14:paraId="497A8F01" w14:textId="77777777" w:rsidR="00886508" w:rsidRPr="00317ED3" w:rsidRDefault="00DA1DAE" w:rsidP="00DA1DAE">
      <w:p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17 grudnia 2013 r. ustanawiającego wspólne przepisy dotyczące Europejskiego Funduszu Rozwoju Regionalnego, Europejskiego Funduszu Społecznego, Funduszu Spójności, Europejskiego Funduszu Rolnego na rzecz Rozwoju </w:t>
      </w:r>
      <w:r w:rsidRPr="00317ED3">
        <w:rPr>
          <w:rFonts w:cstheme="minorHAnsi"/>
          <w:sz w:val="20"/>
          <w:szCs w:val="20"/>
        </w:rPr>
        <w:lastRenderedPageBreak/>
        <w:t>Obszarów Wiejskich oraz Europejskiego Funduszu Morskiego i Rybackiego oraz ustanawiającego przepisy ogólne dotyczące Europejskiego Funduszu Rozwoju Regionalnego, Europejskiego Funduszu S</w:t>
      </w:r>
      <w:r w:rsidR="00886508" w:rsidRPr="00317ED3">
        <w:rPr>
          <w:rFonts w:cstheme="minorHAnsi"/>
          <w:sz w:val="20"/>
          <w:szCs w:val="20"/>
        </w:rPr>
        <w:t xml:space="preserve">połecznego, Funduszu Spójności </w:t>
      </w:r>
      <w:r w:rsidRPr="00317ED3">
        <w:rPr>
          <w:rFonts w:cstheme="minorHAnsi"/>
          <w:sz w:val="20"/>
          <w:szCs w:val="20"/>
        </w:rPr>
        <w:t xml:space="preserve">i Europejskiego Funduszu Morskiego i Rybackiego oraz uchylającego rozporządzenie Rady (WE) nr 1083/2006 (Dz. U. UE L 347 z dnia 20 grudnia 2013 r., s. 320-469 z </w:t>
      </w:r>
      <w:proofErr w:type="spellStart"/>
      <w:r w:rsidRPr="00317ED3">
        <w:rPr>
          <w:rFonts w:cstheme="minorHAnsi"/>
          <w:sz w:val="20"/>
          <w:szCs w:val="20"/>
        </w:rPr>
        <w:t>późn</w:t>
      </w:r>
      <w:proofErr w:type="spellEnd"/>
      <w:r w:rsidRPr="00317ED3">
        <w:rPr>
          <w:rFonts w:cstheme="minorHAnsi"/>
          <w:sz w:val="20"/>
          <w:szCs w:val="20"/>
        </w:rPr>
        <w:t>. zm.), zwanego d</w:t>
      </w:r>
      <w:r w:rsidR="00886508" w:rsidRPr="00317ED3">
        <w:rPr>
          <w:rFonts w:cstheme="minorHAnsi"/>
          <w:sz w:val="20"/>
          <w:szCs w:val="20"/>
        </w:rPr>
        <w:t>alej „rozporządzeniem ogólnym”;</w:t>
      </w:r>
    </w:p>
    <w:p w14:paraId="2715A8AC" w14:textId="77777777" w:rsidR="00886508" w:rsidRPr="00317ED3" w:rsidRDefault="00DA1DAE" w:rsidP="00B33209">
      <w:pPr>
        <w:pStyle w:val="Akapitzlist"/>
        <w:numPr>
          <w:ilvl w:val="0"/>
          <w:numId w:val="1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rozporządzenia Parlamentu Europejskiego i Rady (UE) nr 1304/2013 z dnia 17 grudnia 2013 r. w sprawie Europejskiego Funduszu Społecznego i uchylające rozporządzenie Rady (WE) nr 1081/2006, (Dz. U. UE L 347 z dnia 20 grudnia 2013 r., s. 470–486), zwa</w:t>
      </w:r>
      <w:r w:rsidR="00886508" w:rsidRPr="00317ED3">
        <w:rPr>
          <w:rFonts w:cstheme="minorHAnsi"/>
          <w:sz w:val="20"/>
          <w:szCs w:val="20"/>
        </w:rPr>
        <w:t>ne dalej „rozporządzeniem EFS”;</w:t>
      </w:r>
    </w:p>
    <w:p w14:paraId="17E91130" w14:textId="77777777" w:rsidR="00886508" w:rsidRPr="00317ED3" w:rsidRDefault="00DA1DAE" w:rsidP="00B33209">
      <w:pPr>
        <w:pStyle w:val="Akapitzlist"/>
        <w:numPr>
          <w:ilvl w:val="0"/>
          <w:numId w:val="1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rozporządzenia delegowanego Komisji (UE) nr 480/2014 z dnia 3 marca 2014 r. uzupełniającego rozporządzenie Parlamentu Europejskiego i Rady (UE) nr 1303/2013 ustanawiające wspólne przepisy dotyczące Europejskiego Funduszu Rozwoju Regionalnego, Europejskiego Funduszu Społecznego, Funduszu Spójności, Europejskiego Funduszu Rolnego na rzecz Rozwoju Obszarów Wiejskich oraz Europejskiego Funduszu Morskiego i Rybackiego oraz ustanawiające przepisy ogólne dotyczące Europejskiego Funduszu Rozwoju Regionalnego, Europejskiego Funduszu Społecznego, Funduszu Spójności </w:t>
      </w:r>
      <w:r w:rsidR="00886508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>i Europejskiego Funduszu Morskiego i Rybackiego (Dz. U. UE L 138 z dnia 13 maja 2014 r., s. 5-44);</w:t>
      </w:r>
    </w:p>
    <w:p w14:paraId="69690C37" w14:textId="77777777" w:rsidR="00886508" w:rsidRPr="00317ED3" w:rsidRDefault="00DA1DAE" w:rsidP="00B33209">
      <w:pPr>
        <w:pStyle w:val="Akapitzlist"/>
        <w:numPr>
          <w:ilvl w:val="0"/>
          <w:numId w:val="1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rozporządzenia Komisji (UE) nr 651/2014 z dnia 17 czerwca 2014 r. uznającego niektóre rodzaje pomocy za zgodne z rynkiem wewnętrznym w zastosowaniu art. 107 i 108 Traktatu (Dz. U. UE L 187/1 z 26 czerwca 2014 r., s. 1-78), zwanego dalej „rozporządzeniem nr 651/2014”;</w:t>
      </w:r>
    </w:p>
    <w:p w14:paraId="6B731B82" w14:textId="77777777" w:rsidR="00886508" w:rsidRPr="00317ED3" w:rsidRDefault="00DA1DAE" w:rsidP="00B33209">
      <w:pPr>
        <w:pStyle w:val="Akapitzlist"/>
        <w:numPr>
          <w:ilvl w:val="0"/>
          <w:numId w:val="1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rozporządzenia Komisji (UE) nr 1407/2013 z dnia 18 grudnia 2013 r. w sprawie stosowania art. 107 i 108 Traktatu o funkcjonowaniu Unii Europejskiej do pomocy de </w:t>
      </w:r>
      <w:proofErr w:type="spellStart"/>
      <w:r w:rsidRPr="00317ED3">
        <w:rPr>
          <w:rFonts w:cstheme="minorHAnsi"/>
          <w:sz w:val="20"/>
          <w:szCs w:val="20"/>
        </w:rPr>
        <w:t>minimis</w:t>
      </w:r>
      <w:proofErr w:type="spellEnd"/>
      <w:r w:rsidRPr="00317ED3">
        <w:rPr>
          <w:rFonts w:cstheme="minorHAnsi"/>
          <w:sz w:val="20"/>
          <w:szCs w:val="20"/>
        </w:rPr>
        <w:t xml:space="preserve"> (Dz. U. UE L 352/1 z dnia 24 grudnia 2013 r., s. 1-8), zwanego dalej „rozporządzeniem nr 1407/2013”;</w:t>
      </w:r>
    </w:p>
    <w:p w14:paraId="6E95074C" w14:textId="77777777" w:rsidR="00886508" w:rsidRPr="00317ED3" w:rsidRDefault="00DA1DAE" w:rsidP="00B33209">
      <w:pPr>
        <w:pStyle w:val="Akapitzlist"/>
        <w:numPr>
          <w:ilvl w:val="0"/>
          <w:numId w:val="1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rozporządzenia delegowanego Komisji (UE) nr 240/2014 z dnia 7 stycznia 2014 r. w sprawie europejskiego kodeksu postępowania w zakresie partnerstwa </w:t>
      </w:r>
      <w:r w:rsidR="00886508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>w ramach europejskich funduszy strukturalnych i inwestycyjnych (Dz. U. UE L 74/1 z dnia 14 marca 2014 r., s 1-7);</w:t>
      </w:r>
    </w:p>
    <w:p w14:paraId="3779BF98" w14:textId="6613D465" w:rsidR="00886508" w:rsidRPr="00317ED3" w:rsidRDefault="00DA1DAE" w:rsidP="00B33209">
      <w:pPr>
        <w:pStyle w:val="Akapitzlist"/>
        <w:numPr>
          <w:ilvl w:val="0"/>
          <w:numId w:val="1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ustawy z dnia 27 sierpnia 2009 r. o finansach publicznych </w:t>
      </w:r>
      <w:del w:id="7" w:author="LGD" w:date="2019-10-24T09:25:00Z">
        <w:r w:rsidRPr="00317ED3" w:rsidDel="00856FF5">
          <w:rPr>
            <w:rFonts w:cstheme="minorHAnsi"/>
            <w:sz w:val="20"/>
            <w:szCs w:val="20"/>
          </w:rPr>
          <w:delText>(Dz. U. z 2013 r. poz. 885 z późn. zm.)</w:delText>
        </w:r>
      </w:del>
      <w:ins w:id="8" w:author="LGD" w:date="2019-10-24T09:25:00Z">
        <w:r w:rsidR="00856FF5">
          <w:rPr>
            <w:rFonts w:cstheme="minorHAnsi"/>
            <w:sz w:val="20"/>
            <w:szCs w:val="20"/>
          </w:rPr>
          <w:t xml:space="preserve"> (Dz. U, 2019 r. poz. 869)</w:t>
        </w:r>
      </w:ins>
      <w:r w:rsidRPr="00317ED3">
        <w:rPr>
          <w:rFonts w:cstheme="minorHAnsi"/>
          <w:sz w:val="20"/>
          <w:szCs w:val="20"/>
        </w:rPr>
        <w:t>, zwanej dalej „ustawą o finansach publicznych”;</w:t>
      </w:r>
    </w:p>
    <w:p w14:paraId="2130D128" w14:textId="76244E75" w:rsidR="00886508" w:rsidRPr="00317ED3" w:rsidRDefault="00DA1DAE" w:rsidP="00B33209">
      <w:pPr>
        <w:pStyle w:val="Akapitzlist"/>
        <w:numPr>
          <w:ilvl w:val="0"/>
          <w:numId w:val="1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ustawy z dnia 23 kwietnia 1964 r. – Kodeks cywilny</w:t>
      </w:r>
      <w:del w:id="9" w:author="LGD" w:date="2019-10-24T09:26:00Z">
        <w:r w:rsidRPr="00317ED3" w:rsidDel="00856FF5">
          <w:rPr>
            <w:rFonts w:cstheme="minorHAnsi"/>
            <w:sz w:val="20"/>
            <w:szCs w:val="20"/>
          </w:rPr>
          <w:delText xml:space="preserve"> (Dz. U. z 2016 r. poz. 380 </w:delText>
        </w:r>
        <w:r w:rsidR="00886508" w:rsidRPr="00317ED3" w:rsidDel="00856FF5">
          <w:rPr>
            <w:rFonts w:cstheme="minorHAnsi"/>
            <w:sz w:val="20"/>
            <w:szCs w:val="20"/>
          </w:rPr>
          <w:br/>
        </w:r>
        <w:r w:rsidRPr="00317ED3" w:rsidDel="00856FF5">
          <w:rPr>
            <w:rFonts w:cstheme="minorHAnsi"/>
            <w:sz w:val="20"/>
            <w:szCs w:val="20"/>
          </w:rPr>
          <w:delText>z późn. zm.</w:delText>
        </w:r>
      </w:del>
      <w:r w:rsidRPr="00317ED3">
        <w:rPr>
          <w:rFonts w:cstheme="minorHAnsi"/>
          <w:sz w:val="20"/>
          <w:szCs w:val="20"/>
        </w:rPr>
        <w:t>)</w:t>
      </w:r>
      <w:ins w:id="10" w:author="LGD" w:date="2019-10-24T09:26:00Z">
        <w:r w:rsidR="00856FF5">
          <w:rPr>
            <w:rFonts w:cstheme="minorHAnsi"/>
            <w:sz w:val="20"/>
            <w:szCs w:val="20"/>
          </w:rPr>
          <w:t xml:space="preserve"> </w:t>
        </w:r>
      </w:ins>
      <w:ins w:id="11" w:author="LGD" w:date="2019-10-24T09:30:00Z">
        <w:r w:rsidR="00EE0D54">
          <w:rPr>
            <w:rFonts w:cstheme="minorHAnsi"/>
            <w:sz w:val="20"/>
            <w:szCs w:val="20"/>
          </w:rPr>
          <w:t>(Dz. U. 2019</w:t>
        </w:r>
      </w:ins>
      <w:ins w:id="12" w:author="LGD" w:date="2019-10-24T09:31:00Z">
        <w:r w:rsidR="00EE0D54">
          <w:rPr>
            <w:rFonts w:cstheme="minorHAnsi"/>
            <w:sz w:val="20"/>
            <w:szCs w:val="20"/>
          </w:rPr>
          <w:t>.</w:t>
        </w:r>
      </w:ins>
      <w:ins w:id="13" w:author="LGD" w:date="2019-10-24T09:30:00Z">
        <w:r w:rsidR="00EE0D54">
          <w:rPr>
            <w:rFonts w:cstheme="minorHAnsi"/>
            <w:sz w:val="20"/>
            <w:szCs w:val="20"/>
          </w:rPr>
          <w:t xml:space="preserve">1145 </w:t>
        </w:r>
        <w:proofErr w:type="spellStart"/>
        <w:r w:rsidR="00EE0D54">
          <w:rPr>
            <w:rFonts w:cstheme="minorHAnsi"/>
            <w:sz w:val="20"/>
            <w:szCs w:val="20"/>
          </w:rPr>
          <w:t>t.j</w:t>
        </w:r>
        <w:proofErr w:type="spellEnd"/>
        <w:r w:rsidR="00EE0D54">
          <w:rPr>
            <w:rFonts w:cstheme="minorHAnsi"/>
            <w:sz w:val="20"/>
            <w:szCs w:val="20"/>
          </w:rPr>
          <w:t xml:space="preserve">.) </w:t>
        </w:r>
      </w:ins>
      <w:r w:rsidRPr="00317ED3">
        <w:rPr>
          <w:rFonts w:cstheme="minorHAnsi"/>
          <w:sz w:val="20"/>
          <w:szCs w:val="20"/>
        </w:rPr>
        <w:t>, zwanej dalej „kodeksem cywilnym”;</w:t>
      </w:r>
    </w:p>
    <w:p w14:paraId="2360CE31" w14:textId="22B5FFC6" w:rsidR="00886508" w:rsidRPr="00317ED3" w:rsidRDefault="00DA1DAE" w:rsidP="00B33209">
      <w:pPr>
        <w:pStyle w:val="Akapitzlist"/>
        <w:numPr>
          <w:ilvl w:val="0"/>
          <w:numId w:val="1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ustawy z dnia 29 września 1994 r. o rachunkowości </w:t>
      </w:r>
      <w:del w:id="14" w:author="LGD" w:date="2019-10-24T09:30:00Z">
        <w:r w:rsidRPr="00317ED3" w:rsidDel="00EE0D54">
          <w:rPr>
            <w:rFonts w:cstheme="minorHAnsi"/>
            <w:sz w:val="20"/>
            <w:szCs w:val="20"/>
          </w:rPr>
          <w:delText>(Dz. U. z 2016 r. poz. 1047),</w:delText>
        </w:r>
      </w:del>
      <w:ins w:id="15" w:author="LGD" w:date="2019-10-24T09:30:00Z">
        <w:r w:rsidR="00EE0D54">
          <w:rPr>
            <w:rFonts w:cstheme="minorHAnsi"/>
            <w:sz w:val="20"/>
            <w:szCs w:val="20"/>
          </w:rPr>
          <w:t xml:space="preserve"> (</w:t>
        </w:r>
        <w:proofErr w:type="spellStart"/>
        <w:r w:rsidR="00EE0D54">
          <w:rPr>
            <w:rFonts w:cstheme="minorHAnsi"/>
            <w:sz w:val="20"/>
            <w:szCs w:val="20"/>
          </w:rPr>
          <w:t>Dz</w:t>
        </w:r>
        <w:proofErr w:type="spellEnd"/>
        <w:r w:rsidR="00EE0D54">
          <w:rPr>
            <w:rFonts w:cstheme="minorHAnsi"/>
            <w:sz w:val="20"/>
            <w:szCs w:val="20"/>
          </w:rPr>
          <w:t>, U. 2019.</w:t>
        </w:r>
      </w:ins>
      <w:ins w:id="16" w:author="LGD" w:date="2019-10-24T09:31:00Z">
        <w:r w:rsidR="00EE0D54">
          <w:rPr>
            <w:rFonts w:cstheme="minorHAnsi"/>
            <w:sz w:val="20"/>
            <w:szCs w:val="20"/>
          </w:rPr>
          <w:t xml:space="preserve">351 </w:t>
        </w:r>
        <w:proofErr w:type="spellStart"/>
        <w:r w:rsidR="00EE0D54">
          <w:rPr>
            <w:rFonts w:cstheme="minorHAnsi"/>
            <w:sz w:val="20"/>
            <w:szCs w:val="20"/>
          </w:rPr>
          <w:t>t.j</w:t>
        </w:r>
        <w:proofErr w:type="spellEnd"/>
        <w:r w:rsidR="00EE0D54">
          <w:rPr>
            <w:rFonts w:cstheme="minorHAnsi"/>
            <w:sz w:val="20"/>
            <w:szCs w:val="20"/>
          </w:rPr>
          <w:t xml:space="preserve">.) </w:t>
        </w:r>
      </w:ins>
      <w:del w:id="17" w:author="LGD" w:date="2019-10-24T09:30:00Z">
        <w:r w:rsidRPr="00317ED3" w:rsidDel="00EE0D54">
          <w:rPr>
            <w:rFonts w:cstheme="minorHAnsi"/>
            <w:sz w:val="20"/>
            <w:szCs w:val="20"/>
          </w:rPr>
          <w:delText xml:space="preserve"> </w:delText>
        </w:r>
      </w:del>
      <w:r w:rsidRPr="00317ED3">
        <w:rPr>
          <w:rFonts w:cstheme="minorHAnsi"/>
          <w:sz w:val="20"/>
          <w:szCs w:val="20"/>
        </w:rPr>
        <w:t>zwanej dalej „ustawą o rachunkowości”;</w:t>
      </w:r>
    </w:p>
    <w:p w14:paraId="4731BCEC" w14:textId="71410FDA" w:rsidR="00886508" w:rsidRPr="00317ED3" w:rsidRDefault="00DA1DAE" w:rsidP="00B33209">
      <w:pPr>
        <w:pStyle w:val="Akapitzlist"/>
        <w:numPr>
          <w:ilvl w:val="0"/>
          <w:numId w:val="1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ustawy z dnia 11 marca 2004 r. o podatku od towarów i usług o podatku od towarów i usług</w:t>
      </w:r>
      <w:del w:id="18" w:author="LGD" w:date="2019-10-24T09:32:00Z">
        <w:r w:rsidRPr="00317ED3" w:rsidDel="00EE0D54">
          <w:rPr>
            <w:rFonts w:cstheme="minorHAnsi"/>
            <w:sz w:val="20"/>
            <w:szCs w:val="20"/>
          </w:rPr>
          <w:delText xml:space="preserve"> (Dz. U. z 2016 r. poz. 710 z późn. zm.)</w:delText>
        </w:r>
      </w:del>
      <w:ins w:id="19" w:author="LGD" w:date="2019-10-24T09:32:00Z">
        <w:r w:rsidR="00EE0D54">
          <w:rPr>
            <w:rFonts w:cstheme="minorHAnsi"/>
            <w:sz w:val="20"/>
            <w:szCs w:val="20"/>
          </w:rPr>
          <w:t xml:space="preserve"> (Dz. U. 2019.1520 art. 1)</w:t>
        </w:r>
      </w:ins>
      <w:r w:rsidRPr="00317ED3">
        <w:rPr>
          <w:rFonts w:cstheme="minorHAnsi"/>
          <w:sz w:val="20"/>
          <w:szCs w:val="20"/>
        </w:rPr>
        <w:t xml:space="preserve">, zwanej dalej „ustawą </w:t>
      </w:r>
      <w:r w:rsidR="00886508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>o podatku od towarów i usług”;</w:t>
      </w:r>
    </w:p>
    <w:p w14:paraId="01A6010E" w14:textId="7C5CEA9B" w:rsidR="00886508" w:rsidRPr="00842372" w:rsidRDefault="00630413" w:rsidP="00B33209">
      <w:pPr>
        <w:pStyle w:val="Akapitzlist"/>
        <w:numPr>
          <w:ilvl w:val="0"/>
          <w:numId w:val="1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842372">
        <w:rPr>
          <w:rFonts w:cstheme="minorHAnsi"/>
          <w:sz w:val="20"/>
          <w:szCs w:val="20"/>
        </w:rPr>
        <w:t xml:space="preserve">ustawy z dnia 10 maja 2018  r. o ochronie danych osobowych </w:t>
      </w:r>
      <w:del w:id="20" w:author="LGD" w:date="2019-10-24T09:33:00Z">
        <w:r w:rsidRPr="00842372" w:rsidDel="00EE0D54">
          <w:rPr>
            <w:rFonts w:cstheme="minorHAnsi"/>
            <w:sz w:val="20"/>
            <w:szCs w:val="20"/>
          </w:rPr>
          <w:delText>(Dz. U. z 2018 r. poz. 1000)</w:delText>
        </w:r>
      </w:del>
      <w:ins w:id="21" w:author="LGD" w:date="2019-10-24T09:33:00Z">
        <w:r w:rsidR="00EE0D54">
          <w:rPr>
            <w:rFonts w:cstheme="minorHAnsi"/>
            <w:sz w:val="20"/>
            <w:szCs w:val="20"/>
          </w:rPr>
          <w:t xml:space="preserve">(Dz. U. 2019. 1781 </w:t>
        </w:r>
        <w:proofErr w:type="spellStart"/>
        <w:r w:rsidR="00EE0D54">
          <w:rPr>
            <w:rFonts w:cstheme="minorHAnsi"/>
            <w:sz w:val="20"/>
            <w:szCs w:val="20"/>
          </w:rPr>
          <w:t>t.j</w:t>
        </w:r>
        <w:proofErr w:type="spellEnd"/>
        <w:r w:rsidR="00EE0D54">
          <w:rPr>
            <w:rFonts w:cstheme="minorHAnsi"/>
            <w:sz w:val="20"/>
            <w:szCs w:val="20"/>
          </w:rPr>
          <w:t>.)</w:t>
        </w:r>
      </w:ins>
      <w:r w:rsidRPr="00842372">
        <w:rPr>
          <w:rFonts w:cstheme="minorHAnsi"/>
          <w:sz w:val="20"/>
          <w:szCs w:val="20"/>
        </w:rPr>
        <w:t>, zwanej dalej „ustawą o ochronie danych osobowych</w:t>
      </w:r>
      <w:r w:rsidR="00DA1DAE" w:rsidRPr="00842372">
        <w:rPr>
          <w:rFonts w:cstheme="minorHAnsi"/>
          <w:sz w:val="20"/>
          <w:szCs w:val="20"/>
        </w:rPr>
        <w:t>”;</w:t>
      </w:r>
    </w:p>
    <w:p w14:paraId="23B7E3EF" w14:textId="107D1F92" w:rsidR="00886508" w:rsidRPr="00317ED3" w:rsidRDefault="00DA1DAE" w:rsidP="00B33209">
      <w:pPr>
        <w:pStyle w:val="Akapitzlist"/>
        <w:numPr>
          <w:ilvl w:val="0"/>
          <w:numId w:val="1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lastRenderedPageBreak/>
        <w:t xml:space="preserve">ustawy z dnia 29 stycznia 2004 r. Prawo zamówień publicznych </w:t>
      </w:r>
      <w:del w:id="22" w:author="LGD" w:date="2019-10-24T09:34:00Z">
        <w:r w:rsidRPr="00317ED3" w:rsidDel="00EE0D54">
          <w:rPr>
            <w:rFonts w:cstheme="minorHAnsi"/>
            <w:sz w:val="20"/>
            <w:szCs w:val="20"/>
          </w:rPr>
          <w:delText>(Dz. U. z 2015 r. poz. 2164 z późn. zm.)</w:delText>
        </w:r>
      </w:del>
      <w:ins w:id="23" w:author="LGD" w:date="2019-10-24T09:34:00Z">
        <w:r w:rsidR="00EE0D54">
          <w:rPr>
            <w:rFonts w:cstheme="minorHAnsi"/>
            <w:sz w:val="20"/>
            <w:szCs w:val="20"/>
          </w:rPr>
          <w:t xml:space="preserve">(Dz. U. 2019. 1843 </w:t>
        </w:r>
        <w:proofErr w:type="spellStart"/>
        <w:r w:rsidR="00EE0D54">
          <w:rPr>
            <w:rFonts w:cstheme="minorHAnsi"/>
            <w:sz w:val="20"/>
            <w:szCs w:val="20"/>
          </w:rPr>
          <w:t>t.j</w:t>
        </w:r>
        <w:proofErr w:type="spellEnd"/>
        <w:r w:rsidR="00EE0D54">
          <w:rPr>
            <w:rFonts w:cstheme="minorHAnsi"/>
            <w:sz w:val="20"/>
            <w:szCs w:val="20"/>
          </w:rPr>
          <w:t>.)</w:t>
        </w:r>
      </w:ins>
      <w:r w:rsidRPr="00317ED3">
        <w:rPr>
          <w:rFonts w:cstheme="minorHAnsi"/>
          <w:sz w:val="20"/>
          <w:szCs w:val="20"/>
        </w:rPr>
        <w:t xml:space="preserve">, zwanej dalej „ustawą </w:t>
      </w:r>
      <w:proofErr w:type="spellStart"/>
      <w:r w:rsidRPr="00317ED3">
        <w:rPr>
          <w:rFonts w:cstheme="minorHAnsi"/>
          <w:sz w:val="20"/>
          <w:szCs w:val="20"/>
        </w:rPr>
        <w:t>Pzp</w:t>
      </w:r>
      <w:proofErr w:type="spellEnd"/>
      <w:r w:rsidRPr="00317ED3">
        <w:rPr>
          <w:rFonts w:cstheme="minorHAnsi"/>
          <w:sz w:val="20"/>
          <w:szCs w:val="20"/>
        </w:rPr>
        <w:t>”,</w:t>
      </w:r>
    </w:p>
    <w:p w14:paraId="1EEA7D8D" w14:textId="77777777" w:rsidR="00886508" w:rsidRPr="00317ED3" w:rsidRDefault="00DA1DAE" w:rsidP="00B33209">
      <w:pPr>
        <w:pStyle w:val="Akapitzlist"/>
        <w:numPr>
          <w:ilvl w:val="0"/>
          <w:numId w:val="1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rozporządzenia Ministra Spraw Wewnętrznych i Administracji z dnia 29 kwietnia 2004 r. w sprawie dokumentacji przetwarzania danych osobowych oraz warunków technicznych i organizacyjnych, jakim powinny odpowiadać urządzenia i systemy informatyczne służące do przetwarzania danych osobowych (Dz. U. nr 100, poz. 1024), zwanego dalej „rozporządzeniem MSWiA”;</w:t>
      </w:r>
    </w:p>
    <w:p w14:paraId="325CA573" w14:textId="7A4E1EE5" w:rsidR="00DA1DAE" w:rsidRDefault="00DA1DAE" w:rsidP="00B33209">
      <w:pPr>
        <w:pStyle w:val="Akapitzlist"/>
        <w:numPr>
          <w:ilvl w:val="0"/>
          <w:numId w:val="1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rozporządzenia Ministra Rozwoju Regionalnego z dnia 18 grudnia 2009 r. </w:t>
      </w:r>
      <w:r w:rsidR="00886508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 xml:space="preserve">w sprawie warunków i trybu udzielania i rozliczania zaliczek oraz zakresu </w:t>
      </w:r>
      <w:r w:rsidR="00886508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>i terminów składania wniosków o płatność w ramach programów finansowanych z udziałem środków europejskich (Dz. U. z 2016 r. poz. 1161),</w:t>
      </w:r>
    </w:p>
    <w:p w14:paraId="22042B68" w14:textId="0A25AB4E" w:rsidR="00630413" w:rsidRPr="00842372" w:rsidRDefault="00630413" w:rsidP="00630413">
      <w:pPr>
        <w:pStyle w:val="Akapitzlist"/>
        <w:numPr>
          <w:ilvl w:val="0"/>
          <w:numId w:val="1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842372">
        <w:rPr>
          <w:rFonts w:cstheme="minorHAnsi"/>
          <w:sz w:val="20"/>
          <w:szCs w:val="20"/>
        </w:rPr>
        <w:t>rozporządzenia Parlamentu Europejskiego i Rady (UE) 2016/679 z dnia 27 kwietnia 2016 r. w sprawie ochrony osób fizycznych w związku z przetwarzaniem danych osobowych i w sprawie swobodnego przepływu takich danych oraz uchylenia dyrektywy 95/46/WE (ogólne rozporządzenie o ochronie danych) (Dz. Urz. UE L 119 z dnia 04 maja 2016 r., s.1), zwanego dalej „RODO”.</w:t>
      </w:r>
    </w:p>
    <w:p w14:paraId="30A36C02" w14:textId="3D3C1F55" w:rsidR="00DA1DAE" w:rsidRPr="00317ED3" w:rsidRDefault="00DA1DAE" w:rsidP="00DA1DAE">
      <w:p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Strony Um</w:t>
      </w:r>
      <w:r w:rsidR="00886508" w:rsidRPr="00317ED3">
        <w:rPr>
          <w:rFonts w:cstheme="minorHAnsi"/>
          <w:sz w:val="20"/>
          <w:szCs w:val="20"/>
        </w:rPr>
        <w:t>owy postanawiają, co następuje:</w:t>
      </w:r>
    </w:p>
    <w:p w14:paraId="08735CE0" w14:textId="77777777" w:rsidR="00DA1DAE" w:rsidRPr="00317ED3" w:rsidRDefault="00DA1DAE" w:rsidP="00886508">
      <w:pPr>
        <w:spacing w:before="0" w:after="0"/>
        <w:jc w:val="center"/>
        <w:rPr>
          <w:rFonts w:cstheme="minorHAnsi"/>
          <w:b/>
          <w:color w:val="0070C0"/>
          <w:sz w:val="20"/>
          <w:szCs w:val="20"/>
        </w:rPr>
      </w:pPr>
      <w:r w:rsidRPr="00317ED3">
        <w:rPr>
          <w:rFonts w:cstheme="minorHAnsi"/>
          <w:b/>
          <w:color w:val="0070C0"/>
          <w:sz w:val="20"/>
          <w:szCs w:val="20"/>
        </w:rPr>
        <w:t>Definicje</w:t>
      </w:r>
    </w:p>
    <w:p w14:paraId="4CBEB02D" w14:textId="77777777" w:rsidR="00DA1DAE" w:rsidRPr="00317ED3" w:rsidRDefault="00DA1DAE" w:rsidP="00886508">
      <w:pPr>
        <w:spacing w:before="0" w:after="0"/>
        <w:jc w:val="center"/>
        <w:rPr>
          <w:rFonts w:cstheme="minorHAnsi"/>
          <w:b/>
          <w:color w:val="0070C0"/>
          <w:sz w:val="20"/>
          <w:szCs w:val="20"/>
        </w:rPr>
      </w:pPr>
      <w:r w:rsidRPr="00317ED3">
        <w:rPr>
          <w:rFonts w:cstheme="minorHAnsi"/>
          <w:b/>
          <w:color w:val="0070C0"/>
          <w:sz w:val="20"/>
          <w:szCs w:val="20"/>
        </w:rPr>
        <w:t>§ 1.</w:t>
      </w:r>
    </w:p>
    <w:p w14:paraId="344AA106" w14:textId="77777777" w:rsidR="00DA1DAE" w:rsidRPr="00317ED3" w:rsidRDefault="00DA1DAE" w:rsidP="00DA1DAE">
      <w:p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Ilekroć w niniejszej Umowie jest mowa o:</w:t>
      </w:r>
    </w:p>
    <w:p w14:paraId="2708DFCF" w14:textId="77777777" w:rsidR="00295DE0" w:rsidRPr="00317ED3" w:rsidRDefault="00DA1DAE" w:rsidP="00B33209">
      <w:pPr>
        <w:pStyle w:val="Akapitzlist"/>
        <w:numPr>
          <w:ilvl w:val="0"/>
          <w:numId w:val="2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b/>
          <w:sz w:val="20"/>
          <w:szCs w:val="20"/>
        </w:rPr>
        <w:t>„budżecie środków europejskich”</w:t>
      </w:r>
      <w:r w:rsidRPr="00317ED3">
        <w:rPr>
          <w:rFonts w:cstheme="minorHAnsi"/>
          <w:sz w:val="20"/>
          <w:szCs w:val="20"/>
        </w:rPr>
        <w:t xml:space="preserve"> – należy przez to rozumieć budżet, zgodnie </w:t>
      </w:r>
      <w:r w:rsidR="00295DE0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>z art. 117 ustawy o finansach publicznych, którego bankową obsługę zapewnia BGK;</w:t>
      </w:r>
    </w:p>
    <w:p w14:paraId="34869E5E" w14:textId="77777777" w:rsidR="00295DE0" w:rsidRPr="00317ED3" w:rsidRDefault="00DA1DAE" w:rsidP="00B33209">
      <w:pPr>
        <w:pStyle w:val="Akapitzlist"/>
        <w:numPr>
          <w:ilvl w:val="0"/>
          <w:numId w:val="2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b/>
          <w:sz w:val="20"/>
          <w:szCs w:val="20"/>
        </w:rPr>
        <w:t>„całkowitej wartości wydatków kwalifikowalnych projektu objętego grantem”</w:t>
      </w:r>
      <w:r w:rsidRPr="00317ED3">
        <w:rPr>
          <w:rFonts w:cstheme="minorHAnsi"/>
          <w:sz w:val="20"/>
          <w:szCs w:val="20"/>
        </w:rPr>
        <w:t xml:space="preserve"> – należy przez to rozumieć całość środków finansowych składających się na grant wraz z wkładem własnym w ramach projektu objętego grantem;</w:t>
      </w:r>
    </w:p>
    <w:p w14:paraId="255388A2" w14:textId="77777777" w:rsidR="00295DE0" w:rsidRPr="00317ED3" w:rsidRDefault="00DA1DAE" w:rsidP="00B33209">
      <w:pPr>
        <w:pStyle w:val="Akapitzlist"/>
        <w:numPr>
          <w:ilvl w:val="0"/>
          <w:numId w:val="2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b/>
          <w:sz w:val="20"/>
          <w:szCs w:val="20"/>
        </w:rPr>
        <w:t>„zakończeniu realizacji projektu objętego grantem”</w:t>
      </w:r>
      <w:r w:rsidRPr="00317ED3">
        <w:rPr>
          <w:rFonts w:cstheme="minorHAnsi"/>
          <w:sz w:val="20"/>
          <w:szCs w:val="20"/>
        </w:rPr>
        <w:t xml:space="preserve"> – należy przez to rozumieć dzień, w którym zostały spełnione łącznie dwa warunki, tj.: zaplanowane w ramach projektu objętego grantem czynności zostały faktycznie wykonane (żadna dalsza czynność nie jest wymagana do zakończenia projektu objętego grantem), oraz grant został wypłacony </w:t>
      </w:r>
      <w:proofErr w:type="spellStart"/>
      <w:r w:rsidRPr="00317ED3">
        <w:rPr>
          <w:rFonts w:cstheme="minorHAnsi"/>
          <w:sz w:val="20"/>
          <w:szCs w:val="20"/>
        </w:rPr>
        <w:t>Grantobiorcy</w:t>
      </w:r>
      <w:proofErr w:type="spellEnd"/>
      <w:r w:rsidRPr="00317ED3">
        <w:rPr>
          <w:rFonts w:cstheme="minorHAnsi"/>
          <w:sz w:val="20"/>
          <w:szCs w:val="20"/>
        </w:rPr>
        <w:t xml:space="preserve"> (na rzecz </w:t>
      </w:r>
      <w:proofErr w:type="spellStart"/>
      <w:r w:rsidRPr="00317ED3">
        <w:rPr>
          <w:rFonts w:cstheme="minorHAnsi"/>
          <w:sz w:val="20"/>
          <w:szCs w:val="20"/>
        </w:rPr>
        <w:t>Grantobiorcy</w:t>
      </w:r>
      <w:proofErr w:type="spellEnd"/>
      <w:r w:rsidRPr="00317ED3">
        <w:rPr>
          <w:rFonts w:cstheme="minorHAnsi"/>
          <w:sz w:val="20"/>
          <w:szCs w:val="20"/>
        </w:rPr>
        <w:t xml:space="preserve"> nie będą przekazywane już żadne płatności ze strony LGD);</w:t>
      </w:r>
    </w:p>
    <w:p w14:paraId="05228739" w14:textId="190E74FE" w:rsidR="00295DE0" w:rsidRPr="00842372" w:rsidRDefault="00DA1DAE" w:rsidP="00B33209">
      <w:pPr>
        <w:pStyle w:val="Akapitzlist"/>
        <w:numPr>
          <w:ilvl w:val="0"/>
          <w:numId w:val="2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842372">
        <w:rPr>
          <w:rFonts w:cstheme="minorHAnsi"/>
          <w:b/>
          <w:sz w:val="20"/>
          <w:szCs w:val="20"/>
        </w:rPr>
        <w:t>„</w:t>
      </w:r>
      <w:r w:rsidR="00AA7528" w:rsidRPr="00842372">
        <w:rPr>
          <w:rFonts w:cstheme="minorHAnsi"/>
          <w:b/>
          <w:sz w:val="20"/>
          <w:szCs w:val="20"/>
        </w:rPr>
        <w:t>danych osobowych”</w:t>
      </w:r>
      <w:r w:rsidR="00AA7528" w:rsidRPr="00842372">
        <w:rPr>
          <w:rFonts w:cstheme="minorHAnsi"/>
          <w:sz w:val="20"/>
          <w:szCs w:val="20"/>
        </w:rPr>
        <w:t xml:space="preserve"> – należy przez to rozumieć dane osobowe, w rozumieniu </w:t>
      </w:r>
      <w:r w:rsidR="00AA7528" w:rsidRPr="00842372">
        <w:rPr>
          <w:rFonts w:cstheme="minorHAnsi"/>
          <w:b/>
          <w:sz w:val="20"/>
          <w:szCs w:val="20"/>
        </w:rPr>
        <w:t>RODO</w:t>
      </w:r>
      <w:r w:rsidR="00AA7528" w:rsidRPr="00842372">
        <w:rPr>
          <w:rFonts w:cstheme="minorHAnsi"/>
          <w:sz w:val="20"/>
          <w:szCs w:val="20"/>
        </w:rPr>
        <w:t>, przetwarzane w ramach wykonywania zadań wynikających z Umowy</w:t>
      </w:r>
      <w:r w:rsidRPr="00842372">
        <w:rPr>
          <w:rFonts w:cstheme="minorHAnsi"/>
          <w:sz w:val="20"/>
          <w:szCs w:val="20"/>
        </w:rPr>
        <w:t>;</w:t>
      </w:r>
    </w:p>
    <w:p w14:paraId="31E8F2BE" w14:textId="77777777" w:rsidR="00295DE0" w:rsidRPr="00317ED3" w:rsidRDefault="00DA1DAE" w:rsidP="00B33209">
      <w:pPr>
        <w:pStyle w:val="Akapitzlist"/>
        <w:numPr>
          <w:ilvl w:val="0"/>
          <w:numId w:val="2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b/>
          <w:sz w:val="20"/>
          <w:szCs w:val="20"/>
        </w:rPr>
        <w:t>„dniach roboczych”</w:t>
      </w:r>
      <w:r w:rsidRPr="00317ED3">
        <w:rPr>
          <w:rFonts w:cstheme="minorHAnsi"/>
          <w:sz w:val="20"/>
          <w:szCs w:val="20"/>
        </w:rPr>
        <w:t xml:space="preserve"> – należy przez to rozumieć wszystkie dni z wyłączeniem sobót i dni ustawowo wolnych od pracy;</w:t>
      </w:r>
    </w:p>
    <w:p w14:paraId="382D44C9" w14:textId="77777777" w:rsidR="00295DE0" w:rsidRPr="00317ED3" w:rsidRDefault="00DA1DAE" w:rsidP="00B33209">
      <w:pPr>
        <w:pStyle w:val="Akapitzlist"/>
        <w:numPr>
          <w:ilvl w:val="0"/>
          <w:numId w:val="2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b/>
          <w:sz w:val="20"/>
          <w:szCs w:val="20"/>
        </w:rPr>
        <w:t>„Funduszu”</w:t>
      </w:r>
      <w:r w:rsidRPr="00317ED3">
        <w:rPr>
          <w:rFonts w:cstheme="minorHAnsi"/>
          <w:sz w:val="20"/>
          <w:szCs w:val="20"/>
        </w:rPr>
        <w:t xml:space="preserve"> – należy przez to rozumieć Europejski Fundusz Społeczny;</w:t>
      </w:r>
    </w:p>
    <w:p w14:paraId="792222D5" w14:textId="77777777" w:rsidR="00295DE0" w:rsidRPr="00317ED3" w:rsidRDefault="00DA1DAE" w:rsidP="00B33209">
      <w:pPr>
        <w:pStyle w:val="Akapitzlist"/>
        <w:numPr>
          <w:ilvl w:val="0"/>
          <w:numId w:val="2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b/>
          <w:sz w:val="20"/>
          <w:szCs w:val="20"/>
        </w:rPr>
        <w:t>„grant”</w:t>
      </w:r>
      <w:r w:rsidRPr="00317ED3">
        <w:rPr>
          <w:rFonts w:cstheme="minorHAnsi"/>
          <w:sz w:val="20"/>
          <w:szCs w:val="20"/>
        </w:rPr>
        <w:t xml:space="preserve"> – należy przez to rozumieć środki finansowe, które </w:t>
      </w:r>
      <w:proofErr w:type="spellStart"/>
      <w:r w:rsidRPr="00317ED3">
        <w:rPr>
          <w:rFonts w:cstheme="minorHAnsi"/>
          <w:sz w:val="20"/>
          <w:szCs w:val="20"/>
        </w:rPr>
        <w:t>Grantodawca</w:t>
      </w:r>
      <w:proofErr w:type="spellEnd"/>
      <w:r w:rsidRPr="00317ED3">
        <w:rPr>
          <w:rFonts w:cstheme="minorHAnsi"/>
          <w:sz w:val="20"/>
          <w:szCs w:val="20"/>
        </w:rPr>
        <w:t xml:space="preserve"> powierzy </w:t>
      </w:r>
      <w:proofErr w:type="spellStart"/>
      <w:r w:rsidRPr="00317ED3">
        <w:rPr>
          <w:rFonts w:cstheme="minorHAnsi"/>
          <w:sz w:val="20"/>
          <w:szCs w:val="20"/>
        </w:rPr>
        <w:t>Grantobiorcy</w:t>
      </w:r>
      <w:proofErr w:type="spellEnd"/>
      <w:r w:rsidRPr="00317ED3">
        <w:rPr>
          <w:rFonts w:cstheme="minorHAnsi"/>
          <w:sz w:val="20"/>
          <w:szCs w:val="20"/>
        </w:rPr>
        <w:t>, na realizację zadań służących osiągnięciu celu projektu grantowego, o których mowa w art. 35 ust. 5 ustawy wdrożeniowej;</w:t>
      </w:r>
    </w:p>
    <w:p w14:paraId="665A3297" w14:textId="77777777" w:rsidR="00295DE0" w:rsidRPr="00317ED3" w:rsidRDefault="00DA1DAE" w:rsidP="00B33209">
      <w:pPr>
        <w:pStyle w:val="Akapitzlist"/>
        <w:numPr>
          <w:ilvl w:val="0"/>
          <w:numId w:val="2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b/>
          <w:sz w:val="20"/>
          <w:szCs w:val="20"/>
        </w:rPr>
        <w:t>„</w:t>
      </w:r>
      <w:proofErr w:type="spellStart"/>
      <w:r w:rsidRPr="00317ED3">
        <w:rPr>
          <w:rFonts w:cstheme="minorHAnsi"/>
          <w:b/>
          <w:sz w:val="20"/>
          <w:szCs w:val="20"/>
        </w:rPr>
        <w:t>Grantobiorcy</w:t>
      </w:r>
      <w:proofErr w:type="spellEnd"/>
      <w:r w:rsidRPr="00317ED3">
        <w:rPr>
          <w:rFonts w:cstheme="minorHAnsi"/>
          <w:b/>
          <w:sz w:val="20"/>
          <w:szCs w:val="20"/>
        </w:rPr>
        <w:t>”</w:t>
      </w:r>
      <w:r w:rsidRPr="00317ED3">
        <w:rPr>
          <w:rFonts w:cstheme="minorHAnsi"/>
          <w:sz w:val="20"/>
          <w:szCs w:val="20"/>
        </w:rPr>
        <w:t xml:space="preserve"> – należy przez to rozumieć podmiot określony w art. 35 ust. 3 ustawy wdrożeniowej;</w:t>
      </w:r>
    </w:p>
    <w:p w14:paraId="6E9E6A01" w14:textId="77777777" w:rsidR="00295DE0" w:rsidRPr="00317ED3" w:rsidRDefault="00DA1DAE" w:rsidP="00B33209">
      <w:pPr>
        <w:pStyle w:val="Akapitzlist"/>
        <w:numPr>
          <w:ilvl w:val="0"/>
          <w:numId w:val="2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b/>
          <w:sz w:val="20"/>
          <w:szCs w:val="20"/>
        </w:rPr>
        <w:lastRenderedPageBreak/>
        <w:t>„Instytucji Zarządzającej RPO WK-P”</w:t>
      </w:r>
      <w:r w:rsidRPr="00317ED3">
        <w:rPr>
          <w:rFonts w:cstheme="minorHAnsi"/>
          <w:sz w:val="20"/>
          <w:szCs w:val="20"/>
        </w:rPr>
        <w:t xml:space="preserve"> – należy przez to rozumieć Województwo Kujawsko–Pomorskie, reprezentowane przez Zarząd Województwa Kujawsko–Pomorskiego, pełniący funkcję Instytucji Zarządzającej Regionalnym Programem Operacyjnym Województwa Kujawsko-Pomorskiego na lata 2014-2020;</w:t>
      </w:r>
    </w:p>
    <w:p w14:paraId="0F0B6471" w14:textId="77777777" w:rsidR="00295DE0" w:rsidRPr="00317ED3" w:rsidRDefault="00DA1DAE" w:rsidP="00B33209">
      <w:pPr>
        <w:pStyle w:val="Akapitzlist"/>
        <w:numPr>
          <w:ilvl w:val="0"/>
          <w:numId w:val="2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b/>
          <w:sz w:val="20"/>
          <w:szCs w:val="20"/>
        </w:rPr>
        <w:t>„kwota uproszczona”</w:t>
      </w:r>
      <w:r w:rsidRPr="00317ED3">
        <w:rPr>
          <w:rFonts w:cstheme="minorHAnsi"/>
          <w:sz w:val="20"/>
          <w:szCs w:val="20"/>
        </w:rPr>
        <w:t xml:space="preserve"> – należy przez to rozumieć kwotę uzgodnioną za wykonanie całego projektu objętego grantem na etapie zatwierdzenia przez LGD wniosku o powierzenie grantu, do kwoty uproszczonej należy stosować zapisy Wytycznych w zakresie kwalifikowalności dot. kwot ryczałtowych, </w:t>
      </w:r>
      <w:r w:rsidR="00295DE0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>z uwzględnieniem przy rozlic</w:t>
      </w:r>
      <w:r w:rsidR="00295DE0" w:rsidRPr="00317ED3">
        <w:rPr>
          <w:rFonts w:cstheme="minorHAnsi"/>
          <w:sz w:val="20"/>
          <w:szCs w:val="20"/>
        </w:rPr>
        <w:t>zaniu reguły proporcjonalności.</w:t>
      </w:r>
    </w:p>
    <w:p w14:paraId="205904B5" w14:textId="77777777" w:rsidR="00295DE0" w:rsidRPr="00317ED3" w:rsidRDefault="00DA1DAE" w:rsidP="00B33209">
      <w:pPr>
        <w:pStyle w:val="Akapitzlist"/>
        <w:numPr>
          <w:ilvl w:val="0"/>
          <w:numId w:val="2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b/>
          <w:sz w:val="20"/>
          <w:szCs w:val="20"/>
        </w:rPr>
        <w:t>„mechanizmie racjonalnych usprawnień”</w:t>
      </w:r>
      <w:r w:rsidRPr="00317ED3">
        <w:rPr>
          <w:rFonts w:cstheme="minorHAnsi"/>
          <w:sz w:val="20"/>
          <w:szCs w:val="20"/>
        </w:rPr>
        <w:t xml:space="preserve"> – należy przez to rozumieć mechanizm, o którym mowa w rozdziale 3 pkt 8 Wytycznych w zakresie równości szans;</w:t>
      </w:r>
    </w:p>
    <w:p w14:paraId="358766F0" w14:textId="77777777" w:rsidR="00295DE0" w:rsidRPr="00317ED3" w:rsidRDefault="00DA1DAE" w:rsidP="00B33209">
      <w:pPr>
        <w:pStyle w:val="Akapitzlist"/>
        <w:numPr>
          <w:ilvl w:val="0"/>
          <w:numId w:val="2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b/>
          <w:sz w:val="20"/>
          <w:szCs w:val="20"/>
        </w:rPr>
        <w:t>„nieprawidłowości”</w:t>
      </w:r>
      <w:r w:rsidRPr="00317ED3">
        <w:rPr>
          <w:rFonts w:cstheme="minorHAnsi"/>
          <w:sz w:val="20"/>
          <w:szCs w:val="20"/>
        </w:rPr>
        <w:t xml:space="preserve"> – należy przez to rozumieć nieprawidłowość indywidualną, o której mowa w art. 2 pkt 36 rozporządzenia ogólnego, tj. każde naruszenie prawa unijnego lub prawa krajowego dotyczącego stosowania prawa unijnego, wynikające z działania lub zaniechania podmiotu gospodarczego zaangażowanego we wdrażanie funduszy polityki spójności, które ma lub może mieć szkodliwy wpływ na budżet Unii poprzez obciążenie budżetu Unii nieuzasadnionym wydatkiem;</w:t>
      </w:r>
    </w:p>
    <w:p w14:paraId="5C3BA0D1" w14:textId="77777777" w:rsidR="00295DE0" w:rsidRPr="00317ED3" w:rsidRDefault="00DA1DAE" w:rsidP="00B33209">
      <w:pPr>
        <w:pStyle w:val="Akapitzlist"/>
        <w:numPr>
          <w:ilvl w:val="0"/>
          <w:numId w:val="2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b/>
          <w:sz w:val="20"/>
          <w:szCs w:val="20"/>
        </w:rPr>
        <w:t>„płatności końcowej”</w:t>
      </w:r>
      <w:r w:rsidRPr="00317ED3">
        <w:rPr>
          <w:rFonts w:cstheme="minorHAnsi"/>
          <w:sz w:val="20"/>
          <w:szCs w:val="20"/>
        </w:rPr>
        <w:t xml:space="preserve"> – należy przez to rozumieć płatność kwoty obejmującej całość lub ostatnią część grantu na realizację projektu objętego grantem, ujętą we wniosku o rozliczenie grantu, przekazaną przez LGD na rachunek bankowy wskazany przez </w:t>
      </w:r>
      <w:proofErr w:type="spellStart"/>
      <w:r w:rsidRPr="00317ED3">
        <w:rPr>
          <w:rFonts w:cstheme="minorHAnsi"/>
          <w:sz w:val="20"/>
          <w:szCs w:val="20"/>
        </w:rPr>
        <w:t>Grantobiorcę</w:t>
      </w:r>
      <w:proofErr w:type="spellEnd"/>
      <w:r w:rsidRPr="00317ED3">
        <w:rPr>
          <w:rFonts w:cstheme="minorHAnsi"/>
          <w:sz w:val="20"/>
          <w:szCs w:val="20"/>
        </w:rPr>
        <w:t xml:space="preserve">, podmiotu upoważnionego przez </w:t>
      </w:r>
      <w:proofErr w:type="spellStart"/>
      <w:r w:rsidRPr="00317ED3">
        <w:rPr>
          <w:rFonts w:cstheme="minorHAnsi"/>
          <w:sz w:val="20"/>
          <w:szCs w:val="20"/>
        </w:rPr>
        <w:t>Grantobiorcę</w:t>
      </w:r>
      <w:proofErr w:type="spellEnd"/>
      <w:r w:rsidRPr="00317ED3">
        <w:rPr>
          <w:rFonts w:cstheme="minorHAnsi"/>
          <w:sz w:val="20"/>
          <w:szCs w:val="20"/>
        </w:rPr>
        <w:t xml:space="preserve"> lub wykonawcy, po zakończeniu realizacji grantu oraz spełnieniu warunków określonych w Umowie;</w:t>
      </w:r>
    </w:p>
    <w:p w14:paraId="0004A43F" w14:textId="77777777" w:rsidR="00295DE0" w:rsidRPr="00317ED3" w:rsidRDefault="00DA1DAE" w:rsidP="00B33209">
      <w:pPr>
        <w:pStyle w:val="Akapitzlist"/>
        <w:numPr>
          <w:ilvl w:val="0"/>
          <w:numId w:val="2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b/>
          <w:sz w:val="20"/>
          <w:szCs w:val="20"/>
        </w:rPr>
        <w:t>„pomocy publicznej”</w:t>
      </w:r>
      <w:r w:rsidRPr="00317ED3">
        <w:rPr>
          <w:rFonts w:cstheme="minorHAnsi"/>
          <w:sz w:val="20"/>
          <w:szCs w:val="20"/>
        </w:rPr>
        <w:t xml:space="preserve"> – należy przez to rozumieć pomoc, o której mowa w art. 107 ust. 1 Traktatu o funkcjonowaniu Unii Europejskiej, lub pomoc </w:t>
      </w:r>
      <w:r w:rsidR="00295DE0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 xml:space="preserve">de </w:t>
      </w:r>
      <w:proofErr w:type="spellStart"/>
      <w:r w:rsidRPr="00317ED3">
        <w:rPr>
          <w:rFonts w:cstheme="minorHAnsi"/>
          <w:sz w:val="20"/>
          <w:szCs w:val="20"/>
        </w:rPr>
        <w:t>minimis</w:t>
      </w:r>
      <w:proofErr w:type="spellEnd"/>
      <w:r w:rsidRPr="00317ED3">
        <w:rPr>
          <w:rFonts w:cstheme="minorHAnsi"/>
          <w:sz w:val="20"/>
          <w:szCs w:val="20"/>
        </w:rPr>
        <w:t xml:space="preserve">, o której mowa w rozporządzeniu nr 1407/2013 i w rozporządzeniu Komisji (UE) nr 360/2012 z dnia 25 kwietnia 2012 r. w sprawie stosowania art. 107 i 108 Traktatu o funkcjonowaniu Unii Europejskiej do pomocy de </w:t>
      </w:r>
      <w:proofErr w:type="spellStart"/>
      <w:r w:rsidRPr="00317ED3">
        <w:rPr>
          <w:rFonts w:cstheme="minorHAnsi"/>
          <w:sz w:val="20"/>
          <w:szCs w:val="20"/>
        </w:rPr>
        <w:t>minimis</w:t>
      </w:r>
      <w:proofErr w:type="spellEnd"/>
      <w:r w:rsidRPr="00317ED3">
        <w:rPr>
          <w:rFonts w:cstheme="minorHAnsi"/>
          <w:sz w:val="20"/>
          <w:szCs w:val="20"/>
        </w:rPr>
        <w:t xml:space="preserve"> przyznawanej przedsiębiorstwom wykonującym usługi świadczone w ogólnym interesie </w:t>
      </w:r>
      <w:bookmarkStart w:id="24" w:name="_GoBack"/>
      <w:r w:rsidRPr="00317ED3">
        <w:rPr>
          <w:rFonts w:cstheme="minorHAnsi"/>
          <w:sz w:val="20"/>
          <w:szCs w:val="20"/>
        </w:rPr>
        <w:t>gospo</w:t>
      </w:r>
      <w:bookmarkEnd w:id="24"/>
      <w:r w:rsidRPr="00317ED3">
        <w:rPr>
          <w:rFonts w:cstheme="minorHAnsi"/>
          <w:sz w:val="20"/>
          <w:szCs w:val="20"/>
        </w:rPr>
        <w:t>darczym (Dz. U. UE L 114 z dnia 26 kwietnia 2012 r., str. 8) oraz w rozporządzeniu nr 651/2014;</w:t>
      </w:r>
    </w:p>
    <w:p w14:paraId="5C3BF105" w14:textId="77777777" w:rsidR="00295DE0" w:rsidRPr="00317ED3" w:rsidRDefault="00DA1DAE" w:rsidP="00B33209">
      <w:pPr>
        <w:pStyle w:val="Akapitzlist"/>
        <w:numPr>
          <w:ilvl w:val="0"/>
          <w:numId w:val="2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b/>
          <w:sz w:val="20"/>
          <w:szCs w:val="20"/>
        </w:rPr>
        <w:t>„Programie”</w:t>
      </w:r>
      <w:r w:rsidRPr="00317ED3">
        <w:rPr>
          <w:rFonts w:cstheme="minorHAnsi"/>
          <w:sz w:val="20"/>
          <w:szCs w:val="20"/>
        </w:rPr>
        <w:t xml:space="preserve"> – należy przez to rozumieć Regionalny Program Operacyjny Województwa Kujawsko-Pomorskiego na lata 2014-2020, przyjęty decyzją wykonawczą Komisji Europejskiej z dnia 16 grudnia 2014 r. nr CCI 2014PL16M2OP002 oraz uchwałą nr 1/1/14 Zarządu Województwa Kujawsko-Pomorskiego z dnia 8 grudnia 2014 r.;</w:t>
      </w:r>
    </w:p>
    <w:p w14:paraId="454C6DEA" w14:textId="77777777" w:rsidR="00295DE0" w:rsidRPr="00317ED3" w:rsidRDefault="00DA1DAE" w:rsidP="00B33209">
      <w:pPr>
        <w:pStyle w:val="Akapitzlist"/>
        <w:numPr>
          <w:ilvl w:val="0"/>
          <w:numId w:val="2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b/>
          <w:sz w:val="20"/>
          <w:szCs w:val="20"/>
        </w:rPr>
        <w:t>„projekcie grantowym”</w:t>
      </w:r>
      <w:r w:rsidRPr="00317ED3">
        <w:rPr>
          <w:rFonts w:cstheme="minorHAnsi"/>
          <w:sz w:val="20"/>
          <w:szCs w:val="20"/>
        </w:rPr>
        <w:t xml:space="preserve"> - należy przez to rozumieć projekt określony w art. 35 ust. 2 ustawy wdrożeniowej realizowany na podstawie umowy nr …………………… o dofin</w:t>
      </w:r>
      <w:r w:rsidR="00295DE0" w:rsidRPr="00317ED3">
        <w:rPr>
          <w:rFonts w:cstheme="minorHAnsi"/>
          <w:sz w:val="20"/>
          <w:szCs w:val="20"/>
        </w:rPr>
        <w:t>ansowanie Projektu grantowego „</w:t>
      </w:r>
      <w:r w:rsidRPr="00317ED3">
        <w:rPr>
          <w:rFonts w:cstheme="minorHAnsi"/>
          <w:sz w:val="20"/>
          <w:szCs w:val="20"/>
        </w:rPr>
        <w:t>[tytuł projektu gran</w:t>
      </w:r>
      <w:r w:rsidR="00295DE0" w:rsidRPr="00317ED3">
        <w:rPr>
          <w:rFonts w:cstheme="minorHAnsi"/>
          <w:sz w:val="20"/>
          <w:szCs w:val="20"/>
        </w:rPr>
        <w:t>towego realizowanego przez LGD]</w:t>
      </w:r>
      <w:r w:rsidRPr="00317ED3">
        <w:rPr>
          <w:rFonts w:cstheme="minorHAnsi"/>
          <w:sz w:val="20"/>
          <w:szCs w:val="20"/>
        </w:rPr>
        <w:t>” w związku z realizacją strategii rozwoju lokalnego kierowan</w:t>
      </w:r>
      <w:r w:rsidR="00295DE0" w:rsidRPr="00317ED3">
        <w:rPr>
          <w:rFonts w:cstheme="minorHAnsi"/>
          <w:sz w:val="20"/>
          <w:szCs w:val="20"/>
        </w:rPr>
        <w:t>ego przez społeczność;</w:t>
      </w:r>
    </w:p>
    <w:p w14:paraId="6376F0DC" w14:textId="77777777" w:rsidR="00295DE0" w:rsidRPr="00317ED3" w:rsidRDefault="00DA1DAE" w:rsidP="00B33209">
      <w:pPr>
        <w:pStyle w:val="Akapitzlist"/>
        <w:numPr>
          <w:ilvl w:val="0"/>
          <w:numId w:val="2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b/>
          <w:sz w:val="20"/>
          <w:szCs w:val="20"/>
        </w:rPr>
        <w:t>„projekcie objętym grantem”</w:t>
      </w:r>
      <w:r w:rsidRPr="00317ED3">
        <w:rPr>
          <w:rFonts w:cstheme="minorHAnsi"/>
          <w:sz w:val="20"/>
          <w:szCs w:val="20"/>
        </w:rPr>
        <w:t xml:space="preserve"> – projekt realizowany w ramach projektu grantowego, na który </w:t>
      </w: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otrzymuje grant (środki finansowe) od </w:t>
      </w:r>
      <w:proofErr w:type="spellStart"/>
      <w:r w:rsidRPr="00317ED3">
        <w:rPr>
          <w:rFonts w:cstheme="minorHAnsi"/>
          <w:sz w:val="20"/>
          <w:szCs w:val="20"/>
        </w:rPr>
        <w:t>grantodawcy</w:t>
      </w:r>
      <w:proofErr w:type="spellEnd"/>
      <w:r w:rsidRPr="00317ED3">
        <w:rPr>
          <w:rFonts w:cstheme="minorHAnsi"/>
          <w:sz w:val="20"/>
          <w:szCs w:val="20"/>
        </w:rPr>
        <w:t xml:space="preserve">, wyłoniony w procedurze naboru grantów zmierzający </w:t>
      </w:r>
      <w:r w:rsidRPr="00317ED3">
        <w:rPr>
          <w:rFonts w:cstheme="minorHAnsi"/>
          <w:sz w:val="20"/>
          <w:szCs w:val="20"/>
        </w:rPr>
        <w:lastRenderedPageBreak/>
        <w:t xml:space="preserve">do osiągnięcia założonego celu projektu grantowego określonego wskaźnikami, </w:t>
      </w:r>
      <w:r w:rsidR="00295DE0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>z określonym początkiem i końcem realizacji;</w:t>
      </w:r>
    </w:p>
    <w:p w14:paraId="639F0799" w14:textId="77777777" w:rsidR="00295DE0" w:rsidRPr="00317ED3" w:rsidRDefault="00DA1DAE" w:rsidP="00B33209">
      <w:pPr>
        <w:pStyle w:val="Akapitzlist"/>
        <w:numPr>
          <w:ilvl w:val="0"/>
          <w:numId w:val="2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b/>
          <w:sz w:val="20"/>
          <w:szCs w:val="20"/>
        </w:rPr>
        <w:t>„przetwarzaniu danych osobowych”</w:t>
      </w:r>
      <w:r w:rsidRPr="00317ED3">
        <w:rPr>
          <w:rFonts w:cstheme="minorHAnsi"/>
          <w:sz w:val="20"/>
          <w:szCs w:val="20"/>
        </w:rPr>
        <w:t xml:space="preserve"> – należy przez to rozumieć jakiekolwiek operacje wykonywane na danych osobowych, takie jak zbieranie, utrwalanie, przechowywanie, opracowywanie, zmienianie, udostępnianie i usuwanie, </w:t>
      </w:r>
      <w:r w:rsidR="00295DE0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 xml:space="preserve">w zakresie niezbędnym do prawidłowego wykonania zadań wynikających </w:t>
      </w:r>
      <w:r w:rsidR="00295DE0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>z Umowy;</w:t>
      </w:r>
    </w:p>
    <w:p w14:paraId="592F4F1B" w14:textId="77777777" w:rsidR="00295DE0" w:rsidRPr="00317ED3" w:rsidRDefault="00DA1DAE" w:rsidP="00B33209">
      <w:pPr>
        <w:pStyle w:val="Akapitzlist"/>
        <w:numPr>
          <w:ilvl w:val="0"/>
          <w:numId w:val="2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b/>
          <w:sz w:val="20"/>
          <w:szCs w:val="20"/>
        </w:rPr>
        <w:t xml:space="preserve">„rachunku bankowym wskazanym przez </w:t>
      </w:r>
      <w:proofErr w:type="spellStart"/>
      <w:r w:rsidRPr="00317ED3">
        <w:rPr>
          <w:rFonts w:cstheme="minorHAnsi"/>
          <w:b/>
          <w:sz w:val="20"/>
          <w:szCs w:val="20"/>
        </w:rPr>
        <w:t>Grantobiorcę</w:t>
      </w:r>
      <w:proofErr w:type="spellEnd"/>
      <w:r w:rsidRPr="00317ED3">
        <w:rPr>
          <w:rFonts w:cstheme="minorHAnsi"/>
          <w:b/>
          <w:sz w:val="20"/>
          <w:szCs w:val="20"/>
        </w:rPr>
        <w:t>”</w:t>
      </w:r>
      <w:r w:rsidRPr="00317ED3">
        <w:rPr>
          <w:rFonts w:cstheme="minorHAnsi"/>
          <w:sz w:val="20"/>
          <w:szCs w:val="20"/>
        </w:rPr>
        <w:t xml:space="preserve"> – należy przez to rozumieć rachunek bankowy przeznaczony do obsługi grantu, którego posiadaczem jest </w:t>
      </w: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lub podmiot upoważniony przez </w:t>
      </w:r>
      <w:proofErr w:type="spellStart"/>
      <w:r w:rsidRPr="00317ED3">
        <w:rPr>
          <w:rFonts w:cstheme="minorHAnsi"/>
          <w:sz w:val="20"/>
          <w:szCs w:val="20"/>
        </w:rPr>
        <w:t>Grantobiorcę</w:t>
      </w:r>
      <w:proofErr w:type="spellEnd"/>
      <w:r w:rsidRPr="00317ED3">
        <w:rPr>
          <w:rFonts w:cstheme="minorHAnsi"/>
          <w:sz w:val="20"/>
          <w:szCs w:val="20"/>
        </w:rPr>
        <w:t>;</w:t>
      </w:r>
    </w:p>
    <w:p w14:paraId="52A94BD8" w14:textId="77777777" w:rsidR="00295DE0" w:rsidRPr="00317ED3" w:rsidRDefault="00DA1DAE" w:rsidP="00B33209">
      <w:pPr>
        <w:pStyle w:val="Akapitzlist"/>
        <w:numPr>
          <w:ilvl w:val="0"/>
          <w:numId w:val="2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b/>
          <w:sz w:val="20"/>
          <w:szCs w:val="20"/>
        </w:rPr>
        <w:t>„rachunku bankowym LGD”</w:t>
      </w:r>
      <w:r w:rsidRPr="00317ED3">
        <w:rPr>
          <w:rFonts w:cstheme="minorHAnsi"/>
          <w:sz w:val="20"/>
          <w:szCs w:val="20"/>
        </w:rPr>
        <w:t xml:space="preserve"> – należy przez to rozumieć rachunek bankowy LGD przeznaczony do realizacji płatności na rzecz </w:t>
      </w:r>
      <w:proofErr w:type="spellStart"/>
      <w:r w:rsidRPr="00317ED3">
        <w:rPr>
          <w:rFonts w:cstheme="minorHAnsi"/>
          <w:sz w:val="20"/>
          <w:szCs w:val="20"/>
        </w:rPr>
        <w:t>Grantobiorcy</w:t>
      </w:r>
      <w:proofErr w:type="spellEnd"/>
      <w:r w:rsidRPr="00317ED3">
        <w:rPr>
          <w:rFonts w:cstheme="minorHAnsi"/>
          <w:sz w:val="20"/>
          <w:szCs w:val="20"/>
        </w:rPr>
        <w:t>, na którym gromadzone są środki, przekazywane LGD przez Instytucję Zarządzającą RPO WK-P na podstawie umowy nr ……………………… o dofinansowanie projektu grantowego;</w:t>
      </w:r>
    </w:p>
    <w:p w14:paraId="57F59A85" w14:textId="77777777" w:rsidR="00295DE0" w:rsidRPr="00317ED3" w:rsidRDefault="00DA1DAE" w:rsidP="00B33209">
      <w:pPr>
        <w:pStyle w:val="Akapitzlist"/>
        <w:numPr>
          <w:ilvl w:val="0"/>
          <w:numId w:val="2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b/>
          <w:sz w:val="20"/>
          <w:szCs w:val="20"/>
        </w:rPr>
        <w:t>„rozliczeniu wydatków”</w:t>
      </w:r>
      <w:r w:rsidRPr="00317ED3">
        <w:rPr>
          <w:rFonts w:cstheme="minorHAnsi"/>
          <w:sz w:val="20"/>
          <w:szCs w:val="20"/>
        </w:rPr>
        <w:t xml:space="preserve"> – należy przez to rozumieć wykazanie </w:t>
      </w:r>
      <w:r w:rsidR="00295DE0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 xml:space="preserve">i udokumentowanie we wniosku o rozliczenie grantu efektów rzeczowych osiągniętych przez </w:t>
      </w:r>
      <w:proofErr w:type="spellStart"/>
      <w:r w:rsidRPr="00317ED3">
        <w:rPr>
          <w:rFonts w:cstheme="minorHAnsi"/>
          <w:sz w:val="20"/>
          <w:szCs w:val="20"/>
        </w:rPr>
        <w:t>Grantobiorcę</w:t>
      </w:r>
      <w:proofErr w:type="spellEnd"/>
      <w:r w:rsidRPr="00317ED3">
        <w:rPr>
          <w:rFonts w:cstheme="minorHAnsi"/>
          <w:sz w:val="20"/>
          <w:szCs w:val="20"/>
        </w:rPr>
        <w:t xml:space="preserve"> w ramach realizacji projektu objętego grantem </w:t>
      </w:r>
      <w:r w:rsidR="00295DE0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>i potwierdzonych przez LGD, zarówno na etapie oceny wniosku o powierzenie grantu, wniosku o rozliczenie grantu, kontroli w trakcie realizacji projektu objętego grantem, jak również w okresie trwałości;</w:t>
      </w:r>
    </w:p>
    <w:p w14:paraId="6E83EC06" w14:textId="77777777" w:rsidR="00295DE0" w:rsidRPr="00317ED3" w:rsidRDefault="00DA1DAE" w:rsidP="00B33209">
      <w:pPr>
        <w:pStyle w:val="Akapitzlist"/>
        <w:numPr>
          <w:ilvl w:val="0"/>
          <w:numId w:val="2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b/>
          <w:sz w:val="20"/>
          <w:szCs w:val="20"/>
        </w:rPr>
        <w:t>„sile wyższej”</w:t>
      </w:r>
      <w:r w:rsidRPr="00317ED3">
        <w:rPr>
          <w:rFonts w:cstheme="minorHAnsi"/>
          <w:sz w:val="20"/>
          <w:szCs w:val="20"/>
        </w:rPr>
        <w:t xml:space="preserve"> – należy przez to rozumieć zdarzenie bądź połączenie zdarzeń obiektywnie niezależnych od </w:t>
      </w:r>
      <w:proofErr w:type="spellStart"/>
      <w:r w:rsidRPr="00317ED3">
        <w:rPr>
          <w:rFonts w:cstheme="minorHAnsi"/>
          <w:sz w:val="20"/>
          <w:szCs w:val="20"/>
        </w:rPr>
        <w:t>Grantobiorcy</w:t>
      </w:r>
      <w:proofErr w:type="spellEnd"/>
      <w:r w:rsidRPr="00317ED3">
        <w:rPr>
          <w:rFonts w:cstheme="minorHAnsi"/>
          <w:sz w:val="20"/>
          <w:szCs w:val="20"/>
        </w:rPr>
        <w:t xml:space="preserve"> lub LGD, które zasadniczo i istotnie utrudniają wykonywanie części lub całości zobowiązań wynikających z Umowy, których </w:t>
      </w: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lub LGD, przy zachowaniu należytej staranności ogólnie wymaganej dla cywilnoprawnych stosunków zobowiązaniowych, nie mogły przewidzieć i im przeciwdziałać (na okres działania siły wyższej obowiązki Stron Umowy ulegają zawieszeniu w zakresie uniemożliwionym przez działanie siły wyższej);</w:t>
      </w:r>
    </w:p>
    <w:p w14:paraId="7E64A120" w14:textId="634DF088" w:rsidR="00295DE0" w:rsidRPr="00317ED3" w:rsidRDefault="00DA1DAE" w:rsidP="00B33209">
      <w:pPr>
        <w:pStyle w:val="Akapitzlist"/>
        <w:numPr>
          <w:ilvl w:val="0"/>
          <w:numId w:val="2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„</w:t>
      </w:r>
      <w:r w:rsidRPr="00317ED3">
        <w:rPr>
          <w:rFonts w:cstheme="minorHAnsi"/>
          <w:b/>
          <w:sz w:val="20"/>
          <w:szCs w:val="20"/>
        </w:rPr>
        <w:t>stronie internetowej Programu”</w:t>
      </w:r>
      <w:r w:rsidRPr="00317ED3">
        <w:rPr>
          <w:rFonts w:cstheme="minorHAnsi"/>
          <w:sz w:val="20"/>
          <w:szCs w:val="20"/>
        </w:rPr>
        <w:t xml:space="preserve"> – należy przez to rozumieć stronę pod adresem: </w:t>
      </w:r>
      <w:hyperlink r:id="rId8" w:history="1">
        <w:r w:rsidRPr="00317ED3">
          <w:rPr>
            <w:rStyle w:val="Hipercze"/>
            <w:rFonts w:cstheme="minorHAnsi"/>
            <w:sz w:val="20"/>
            <w:szCs w:val="20"/>
          </w:rPr>
          <w:t>www.rpo.kujawsko-pomorskie.pl</w:t>
        </w:r>
      </w:hyperlink>
      <w:r w:rsidRPr="00317ED3">
        <w:rPr>
          <w:rFonts w:cstheme="minorHAnsi"/>
          <w:sz w:val="20"/>
          <w:szCs w:val="20"/>
        </w:rPr>
        <w:t>;</w:t>
      </w:r>
    </w:p>
    <w:p w14:paraId="2B5D55E0" w14:textId="77777777" w:rsidR="00527AB0" w:rsidRPr="00317ED3" w:rsidRDefault="00DA1DAE" w:rsidP="00B33209">
      <w:pPr>
        <w:pStyle w:val="Akapitzlist"/>
        <w:numPr>
          <w:ilvl w:val="0"/>
          <w:numId w:val="2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„</w:t>
      </w:r>
      <w:r w:rsidRPr="00317ED3">
        <w:rPr>
          <w:rFonts w:cstheme="minorHAnsi"/>
          <w:b/>
          <w:sz w:val="20"/>
          <w:szCs w:val="20"/>
        </w:rPr>
        <w:t>stronie internetowej LGD”</w:t>
      </w:r>
      <w:r w:rsidRPr="00317ED3">
        <w:rPr>
          <w:rFonts w:cstheme="minorHAnsi"/>
          <w:sz w:val="20"/>
          <w:szCs w:val="20"/>
        </w:rPr>
        <w:t xml:space="preserve"> – należy przez to rozumieć stronę pod adresem: www.[adres </w:t>
      </w:r>
      <w:proofErr w:type="spellStart"/>
      <w:r w:rsidRPr="00317ED3">
        <w:rPr>
          <w:rFonts w:cstheme="minorHAnsi"/>
          <w:sz w:val="20"/>
          <w:szCs w:val="20"/>
        </w:rPr>
        <w:t>stony</w:t>
      </w:r>
      <w:proofErr w:type="spellEnd"/>
      <w:r w:rsidRPr="00317ED3">
        <w:rPr>
          <w:rFonts w:cstheme="minorHAnsi"/>
          <w:sz w:val="20"/>
          <w:szCs w:val="20"/>
        </w:rPr>
        <w:t xml:space="preserve"> internetowej LGD].</w:t>
      </w:r>
      <w:proofErr w:type="spellStart"/>
      <w:r w:rsidRPr="00317ED3">
        <w:rPr>
          <w:rFonts w:cstheme="minorHAnsi"/>
          <w:sz w:val="20"/>
          <w:szCs w:val="20"/>
        </w:rPr>
        <w:t>pl</w:t>
      </w:r>
      <w:proofErr w:type="spellEnd"/>
      <w:r w:rsidRPr="00317ED3">
        <w:rPr>
          <w:rFonts w:cstheme="minorHAnsi"/>
          <w:sz w:val="20"/>
          <w:szCs w:val="20"/>
        </w:rPr>
        <w:t>;</w:t>
      </w:r>
    </w:p>
    <w:p w14:paraId="28F6121A" w14:textId="77777777" w:rsidR="00527AB0" w:rsidRPr="00317ED3" w:rsidRDefault="00DA1DAE" w:rsidP="00B33209">
      <w:pPr>
        <w:pStyle w:val="Akapitzlist"/>
        <w:numPr>
          <w:ilvl w:val="0"/>
          <w:numId w:val="2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b/>
          <w:sz w:val="20"/>
          <w:szCs w:val="20"/>
        </w:rPr>
        <w:t>„</w:t>
      </w:r>
      <w:proofErr w:type="spellStart"/>
      <w:r w:rsidRPr="00317ED3">
        <w:rPr>
          <w:rFonts w:cstheme="minorHAnsi"/>
          <w:b/>
          <w:sz w:val="20"/>
          <w:szCs w:val="20"/>
        </w:rPr>
        <w:t>SzOOP</w:t>
      </w:r>
      <w:proofErr w:type="spellEnd"/>
      <w:r w:rsidRPr="00317ED3">
        <w:rPr>
          <w:rFonts w:cstheme="minorHAnsi"/>
          <w:b/>
          <w:sz w:val="20"/>
          <w:szCs w:val="20"/>
        </w:rPr>
        <w:t>”</w:t>
      </w:r>
      <w:r w:rsidRPr="00317ED3">
        <w:rPr>
          <w:rFonts w:cstheme="minorHAnsi"/>
          <w:sz w:val="20"/>
          <w:szCs w:val="20"/>
        </w:rPr>
        <w:t xml:space="preserve"> – należy przez to rozumieć Szczegółowy Opis Osi Priorytetowych Regionalnego Programu Operacyjnego Województwa Kujawsko-Pomorskiego na lata 2014-2020 przyjęty uchwałą nr 23/758/2015 Zarządu Województwa Kujawsko-Pomorskiego z dnia 10 czerwca 2015 r. w sprawie przyjęcia projektu Szczegółowego Opisu Osi Priorytetowych Regionalnego Programu Operacyjnego Województwa Kujawsko-Pomorskiego na lata 2014-2020 („SZOOP RPO”) z </w:t>
      </w:r>
      <w:proofErr w:type="spellStart"/>
      <w:r w:rsidRPr="00317ED3">
        <w:rPr>
          <w:rFonts w:cstheme="minorHAnsi"/>
          <w:sz w:val="20"/>
          <w:szCs w:val="20"/>
        </w:rPr>
        <w:t>późn</w:t>
      </w:r>
      <w:proofErr w:type="spellEnd"/>
      <w:r w:rsidRPr="00317ED3">
        <w:rPr>
          <w:rFonts w:cstheme="minorHAnsi"/>
          <w:sz w:val="20"/>
          <w:szCs w:val="20"/>
        </w:rPr>
        <w:t>. zm.;</w:t>
      </w:r>
    </w:p>
    <w:p w14:paraId="7E4D582B" w14:textId="77777777" w:rsidR="00527AB0" w:rsidRPr="00317ED3" w:rsidRDefault="00DA1DAE" w:rsidP="00B33209">
      <w:pPr>
        <w:pStyle w:val="Akapitzlist"/>
        <w:numPr>
          <w:ilvl w:val="0"/>
          <w:numId w:val="2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b/>
          <w:sz w:val="20"/>
          <w:szCs w:val="20"/>
        </w:rPr>
        <w:t>„wkładzie własnym”</w:t>
      </w:r>
      <w:r w:rsidRPr="00317ED3">
        <w:rPr>
          <w:rFonts w:cstheme="minorHAnsi"/>
          <w:sz w:val="20"/>
          <w:szCs w:val="20"/>
        </w:rPr>
        <w:t xml:space="preserve"> – należy przez to rozumieć środki finansowe i nakłady zabezpieczone przez </w:t>
      </w:r>
      <w:proofErr w:type="spellStart"/>
      <w:r w:rsidRPr="00317ED3">
        <w:rPr>
          <w:rFonts w:cstheme="minorHAnsi"/>
          <w:sz w:val="20"/>
          <w:szCs w:val="20"/>
        </w:rPr>
        <w:t>Grantobiorcę</w:t>
      </w:r>
      <w:proofErr w:type="spellEnd"/>
      <w:r w:rsidRPr="00317ED3">
        <w:rPr>
          <w:rFonts w:cstheme="minorHAnsi"/>
          <w:sz w:val="20"/>
          <w:szCs w:val="20"/>
        </w:rPr>
        <w:t xml:space="preserve">, które zostaną przeznaczone na pokrycie wydatków kwalifikowalnych i nie zostaną </w:t>
      </w:r>
      <w:proofErr w:type="spellStart"/>
      <w:r w:rsidRPr="00317ED3">
        <w:rPr>
          <w:rFonts w:cstheme="minorHAnsi"/>
          <w:sz w:val="20"/>
          <w:szCs w:val="20"/>
        </w:rPr>
        <w:t>Grantobiorcy</w:t>
      </w:r>
      <w:proofErr w:type="spellEnd"/>
      <w:r w:rsidRPr="00317ED3">
        <w:rPr>
          <w:rFonts w:cstheme="minorHAnsi"/>
          <w:sz w:val="20"/>
          <w:szCs w:val="20"/>
        </w:rPr>
        <w:t xml:space="preserve"> przekazane w formie grantu (różnica między kwotą wydatków kwalifikowalnych a kwotą </w:t>
      </w:r>
      <w:r w:rsidRPr="00317ED3">
        <w:rPr>
          <w:rFonts w:cstheme="minorHAnsi"/>
          <w:sz w:val="20"/>
          <w:szCs w:val="20"/>
        </w:rPr>
        <w:lastRenderedPageBreak/>
        <w:t xml:space="preserve">dofinansowania przekazaną </w:t>
      </w:r>
      <w:proofErr w:type="spellStart"/>
      <w:r w:rsidRPr="00317ED3">
        <w:rPr>
          <w:rFonts w:cstheme="minorHAnsi"/>
          <w:sz w:val="20"/>
          <w:szCs w:val="20"/>
        </w:rPr>
        <w:t>Grantobiorcy</w:t>
      </w:r>
      <w:proofErr w:type="spellEnd"/>
      <w:r w:rsidRPr="00317ED3">
        <w:rPr>
          <w:rFonts w:cstheme="minorHAnsi"/>
          <w:sz w:val="20"/>
          <w:szCs w:val="20"/>
        </w:rPr>
        <w:t>, zgodnie z poziomem dofinansowania dla projektu objętego grantem);</w:t>
      </w:r>
    </w:p>
    <w:p w14:paraId="013AD6FF" w14:textId="003D5393" w:rsidR="00527AB0" w:rsidRPr="00317ED3" w:rsidRDefault="00DA1DAE" w:rsidP="00B33209">
      <w:pPr>
        <w:pStyle w:val="Akapitzlist"/>
        <w:numPr>
          <w:ilvl w:val="0"/>
          <w:numId w:val="2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b/>
          <w:sz w:val="20"/>
          <w:szCs w:val="20"/>
        </w:rPr>
        <w:t>„</w:t>
      </w:r>
      <w:r w:rsidRPr="008E3CD1">
        <w:rPr>
          <w:rFonts w:cstheme="minorHAnsi"/>
          <w:b/>
          <w:sz w:val="20"/>
          <w:szCs w:val="20"/>
        </w:rPr>
        <w:t xml:space="preserve">wniosku o </w:t>
      </w:r>
      <w:r w:rsidR="00842372" w:rsidRPr="008E3CD1">
        <w:rPr>
          <w:rFonts w:cstheme="minorHAnsi"/>
          <w:b/>
          <w:sz w:val="20"/>
          <w:szCs w:val="20"/>
        </w:rPr>
        <w:t>dofinansowanie</w:t>
      </w:r>
      <w:r w:rsidRPr="008E3CD1">
        <w:rPr>
          <w:rFonts w:cstheme="minorHAnsi"/>
          <w:b/>
          <w:sz w:val="20"/>
          <w:szCs w:val="20"/>
        </w:rPr>
        <w:t>”</w:t>
      </w:r>
      <w:r w:rsidRPr="008E3CD1">
        <w:rPr>
          <w:rFonts w:cstheme="minorHAnsi"/>
          <w:sz w:val="20"/>
          <w:szCs w:val="20"/>
        </w:rPr>
        <w:t xml:space="preserve"> – należy przez to rozumieć wniosek </w:t>
      </w:r>
      <w:r w:rsidR="00527AB0" w:rsidRPr="008E3CD1">
        <w:rPr>
          <w:rFonts w:cstheme="minorHAnsi"/>
          <w:sz w:val="20"/>
          <w:szCs w:val="20"/>
        </w:rPr>
        <w:br/>
      </w:r>
      <w:r w:rsidRPr="008E3CD1">
        <w:rPr>
          <w:rFonts w:cstheme="minorHAnsi"/>
          <w:sz w:val="20"/>
          <w:szCs w:val="20"/>
        </w:rPr>
        <w:t xml:space="preserve">o </w:t>
      </w:r>
      <w:r w:rsidR="00842372" w:rsidRPr="008E3CD1">
        <w:rPr>
          <w:rFonts w:cstheme="minorHAnsi"/>
          <w:sz w:val="20"/>
          <w:szCs w:val="20"/>
        </w:rPr>
        <w:t>dofinansowanie</w:t>
      </w:r>
      <w:r w:rsidRPr="008E3CD1">
        <w:rPr>
          <w:rFonts w:cstheme="minorHAnsi"/>
          <w:sz w:val="20"/>
          <w:szCs w:val="20"/>
        </w:rPr>
        <w:t xml:space="preserve"> nr ………………………..…..</w:t>
      </w:r>
      <w:r w:rsidR="00842372" w:rsidRPr="008E3CD1">
        <w:rPr>
          <w:rFonts w:cstheme="minorHAnsi"/>
          <w:sz w:val="20"/>
          <w:szCs w:val="20"/>
        </w:rPr>
        <w:t xml:space="preserve"> wraz z ewentualnymi, zatwierdzonymi przez LGD Chełmno aktualizacjami</w:t>
      </w:r>
      <w:r w:rsidRPr="008E3CD1">
        <w:rPr>
          <w:rFonts w:cstheme="minorHAnsi"/>
          <w:sz w:val="20"/>
          <w:szCs w:val="20"/>
        </w:rPr>
        <w:t>;</w:t>
      </w:r>
    </w:p>
    <w:p w14:paraId="0F91A16C" w14:textId="77777777" w:rsidR="00527AB0" w:rsidRPr="00317ED3" w:rsidRDefault="00DA1DAE" w:rsidP="00B33209">
      <w:pPr>
        <w:pStyle w:val="Akapitzlist"/>
        <w:numPr>
          <w:ilvl w:val="0"/>
          <w:numId w:val="2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b/>
          <w:sz w:val="20"/>
          <w:szCs w:val="20"/>
        </w:rPr>
        <w:t>„wniosku o rozliczenie grantu (uruchomienie zaliczki)”</w:t>
      </w:r>
      <w:r w:rsidRPr="00317ED3">
        <w:rPr>
          <w:rFonts w:cstheme="minorHAnsi"/>
          <w:sz w:val="20"/>
          <w:szCs w:val="20"/>
        </w:rPr>
        <w:t xml:space="preserve"> – należy przez to rozumieć, określony przez LGD formularz wniosku o rozliczenie grantu ze środków Funduszu wraz z załącznikami, na podstawie którego </w:t>
      </w: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rozlicza się z wykonanych zadań i przekazuje informacje o postępie rzeczowym realizacji projektu objętego grantem lub o wypłatę grantu w formie zaliczki ze środków Funduszu;</w:t>
      </w:r>
    </w:p>
    <w:p w14:paraId="29532533" w14:textId="531CDA47" w:rsidR="00527AB0" w:rsidRPr="00317ED3" w:rsidRDefault="00DA1DAE" w:rsidP="008E3CD1">
      <w:pPr>
        <w:pStyle w:val="Akapitzlist"/>
        <w:numPr>
          <w:ilvl w:val="0"/>
          <w:numId w:val="2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b/>
          <w:sz w:val="20"/>
          <w:szCs w:val="20"/>
        </w:rPr>
        <w:t>„wydatkach kwalifikowalnych”</w:t>
      </w:r>
      <w:r w:rsidRPr="00317ED3">
        <w:rPr>
          <w:rFonts w:cstheme="minorHAnsi"/>
          <w:sz w:val="20"/>
          <w:szCs w:val="20"/>
        </w:rPr>
        <w:t xml:space="preserve"> – należy przez to rozumieć wydatki i koszty poniesione przez </w:t>
      </w:r>
      <w:proofErr w:type="spellStart"/>
      <w:r w:rsidRPr="00317ED3">
        <w:rPr>
          <w:rFonts w:cstheme="minorHAnsi"/>
          <w:sz w:val="20"/>
          <w:szCs w:val="20"/>
        </w:rPr>
        <w:t>Grantobiorcę</w:t>
      </w:r>
      <w:proofErr w:type="spellEnd"/>
      <w:r w:rsidRPr="00317ED3">
        <w:rPr>
          <w:rFonts w:cstheme="minorHAnsi"/>
          <w:sz w:val="20"/>
          <w:szCs w:val="20"/>
        </w:rPr>
        <w:t xml:space="preserve">, uznane za kwalifikowalne i spełniające kryteria, zgodnie z rozporządzeniem ogólnym, rozporządzeniem EFS, jak również w rozumieniu ustawy wdrożeniowej i przepisów rozporządzeń wydanych do ustawy wdrożeniowej oraz zgodnie z krajowymi zasadami kwalifikowalności wydatków w okresie programowania 2014-2020 i z </w:t>
      </w:r>
      <w:proofErr w:type="spellStart"/>
      <w:r w:rsidRPr="00317ED3">
        <w:rPr>
          <w:rFonts w:cstheme="minorHAnsi"/>
          <w:sz w:val="20"/>
          <w:szCs w:val="20"/>
        </w:rPr>
        <w:t>SzOOP</w:t>
      </w:r>
      <w:proofErr w:type="spellEnd"/>
      <w:r w:rsidRPr="00317ED3">
        <w:rPr>
          <w:rFonts w:cstheme="minorHAnsi"/>
          <w:sz w:val="20"/>
          <w:szCs w:val="20"/>
        </w:rPr>
        <w:t>, jak również z wytycznymi;</w:t>
      </w:r>
    </w:p>
    <w:p w14:paraId="1B4291F7" w14:textId="77777777" w:rsidR="00527AB0" w:rsidRPr="00317ED3" w:rsidRDefault="00DA1DAE" w:rsidP="00B33209">
      <w:pPr>
        <w:pStyle w:val="Akapitzlist"/>
        <w:numPr>
          <w:ilvl w:val="0"/>
          <w:numId w:val="2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b/>
          <w:sz w:val="20"/>
          <w:szCs w:val="20"/>
        </w:rPr>
        <w:t>„wytycznych”</w:t>
      </w:r>
      <w:r w:rsidRPr="00317ED3">
        <w:rPr>
          <w:rFonts w:cstheme="minorHAnsi"/>
          <w:sz w:val="20"/>
          <w:szCs w:val="20"/>
        </w:rPr>
        <w:t xml:space="preserve"> – należy przez to rozumieć wytyczne, o których mowa w art. 2 pkt 32 ustawy wdrożeniowej; </w:t>
      </w:r>
    </w:p>
    <w:p w14:paraId="1DE5BE86" w14:textId="77777777" w:rsidR="00527AB0" w:rsidRPr="00317ED3" w:rsidRDefault="00DA1DAE" w:rsidP="00B33209">
      <w:pPr>
        <w:pStyle w:val="Akapitzlist"/>
        <w:numPr>
          <w:ilvl w:val="0"/>
          <w:numId w:val="2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b/>
          <w:sz w:val="20"/>
          <w:szCs w:val="20"/>
        </w:rPr>
        <w:t>„zaliczce”</w:t>
      </w:r>
      <w:r w:rsidRPr="00317ED3">
        <w:rPr>
          <w:rFonts w:cstheme="minorHAnsi"/>
          <w:sz w:val="20"/>
          <w:szCs w:val="20"/>
        </w:rPr>
        <w:t xml:space="preserve"> – należy przez to rozumieć określoną część kwoty grantu przyznanego w Umowie, wypłaconą przez LGD na rachunek bankowy wskazany przez </w:t>
      </w:r>
      <w:proofErr w:type="spellStart"/>
      <w:r w:rsidRPr="00317ED3">
        <w:rPr>
          <w:rFonts w:cstheme="minorHAnsi"/>
          <w:sz w:val="20"/>
          <w:szCs w:val="20"/>
        </w:rPr>
        <w:t>Grantobiorcę</w:t>
      </w:r>
      <w:proofErr w:type="spellEnd"/>
      <w:r w:rsidRPr="00317ED3">
        <w:rPr>
          <w:rFonts w:cstheme="minorHAnsi"/>
          <w:sz w:val="20"/>
          <w:szCs w:val="20"/>
        </w:rPr>
        <w:t xml:space="preserve"> na pokrycie części wydatków, przed ich rozliczeniem;</w:t>
      </w:r>
    </w:p>
    <w:p w14:paraId="183ABA6C" w14:textId="71933F42" w:rsidR="00DA1DAE" w:rsidRPr="00317ED3" w:rsidRDefault="00DA1DAE" w:rsidP="00B33209">
      <w:pPr>
        <w:pStyle w:val="Akapitzlist"/>
        <w:numPr>
          <w:ilvl w:val="0"/>
          <w:numId w:val="2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b/>
          <w:sz w:val="20"/>
          <w:szCs w:val="20"/>
        </w:rPr>
        <w:t>„zamówieniu publicznym”</w:t>
      </w:r>
      <w:r w:rsidRPr="00317ED3">
        <w:rPr>
          <w:rFonts w:cstheme="minorHAnsi"/>
          <w:sz w:val="20"/>
          <w:szCs w:val="20"/>
        </w:rPr>
        <w:t xml:space="preserve"> – należy przez to rozumieć pisemną umowę odpłatną, zawartą pomiędzy zamawiającym a wykonawcą, której przedmiotem są usługi, dostawy lub roboty budowlane przewidziane w projekcie objętym grantem, przy czym dotyczy to zarówno umów o udzielenie zamówień zgodnie </w:t>
      </w:r>
      <w:r w:rsidR="00527AB0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 xml:space="preserve">z ustawą </w:t>
      </w:r>
      <w:proofErr w:type="spellStart"/>
      <w:r w:rsidRPr="00317ED3">
        <w:rPr>
          <w:rFonts w:cstheme="minorHAnsi"/>
          <w:sz w:val="20"/>
          <w:szCs w:val="20"/>
        </w:rPr>
        <w:t>Pzp</w:t>
      </w:r>
      <w:proofErr w:type="spellEnd"/>
      <w:r w:rsidRPr="00317ED3">
        <w:rPr>
          <w:rFonts w:cstheme="minorHAnsi"/>
          <w:sz w:val="20"/>
          <w:szCs w:val="20"/>
        </w:rPr>
        <w:t>, jak i umów dotyczących zamówień udzielanych zgodnie z zasadą konkurencyjności, o której mowa w § 10 Umowy.</w:t>
      </w:r>
    </w:p>
    <w:p w14:paraId="200E85A5" w14:textId="77777777" w:rsidR="00DA1DAE" w:rsidRPr="00317ED3" w:rsidRDefault="00DA1DAE" w:rsidP="00527AB0">
      <w:pPr>
        <w:spacing w:before="0" w:after="0"/>
        <w:jc w:val="center"/>
        <w:rPr>
          <w:rFonts w:cstheme="minorHAnsi"/>
          <w:b/>
          <w:color w:val="0070C0"/>
          <w:sz w:val="20"/>
          <w:szCs w:val="20"/>
        </w:rPr>
      </w:pPr>
      <w:r w:rsidRPr="00317ED3">
        <w:rPr>
          <w:rFonts w:cstheme="minorHAnsi"/>
          <w:b/>
          <w:color w:val="0070C0"/>
          <w:sz w:val="20"/>
          <w:szCs w:val="20"/>
        </w:rPr>
        <w:t>Przedmiot Umowy</w:t>
      </w:r>
    </w:p>
    <w:p w14:paraId="294C0910" w14:textId="38EEB4F9" w:rsidR="00DA1DAE" w:rsidRPr="00317ED3" w:rsidRDefault="00527AB0" w:rsidP="00527AB0">
      <w:pPr>
        <w:spacing w:before="0" w:after="0"/>
        <w:jc w:val="center"/>
        <w:rPr>
          <w:rFonts w:cstheme="minorHAnsi"/>
          <w:b/>
          <w:color w:val="0070C0"/>
          <w:sz w:val="20"/>
          <w:szCs w:val="20"/>
        </w:rPr>
      </w:pPr>
      <w:r w:rsidRPr="00317ED3">
        <w:rPr>
          <w:rFonts w:cstheme="minorHAnsi"/>
          <w:b/>
          <w:color w:val="0070C0"/>
          <w:sz w:val="20"/>
          <w:szCs w:val="20"/>
        </w:rPr>
        <w:t>§ 2.</w:t>
      </w:r>
    </w:p>
    <w:p w14:paraId="4E109218" w14:textId="77777777" w:rsidR="00527AB0" w:rsidRPr="00317ED3" w:rsidRDefault="00DA1DAE" w:rsidP="00B33209">
      <w:pPr>
        <w:pStyle w:val="Akapitzlist"/>
        <w:numPr>
          <w:ilvl w:val="0"/>
          <w:numId w:val="3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Przedmiotem Umowy jest powierzenie grantu przez LGD na realizację projektu objętego grantem oraz określenie praw i obowiązków Stron Umowy.</w:t>
      </w:r>
    </w:p>
    <w:p w14:paraId="5503D421" w14:textId="77777777" w:rsidR="00527AB0" w:rsidRPr="00317ED3" w:rsidRDefault="00DA1DAE" w:rsidP="00B33209">
      <w:pPr>
        <w:pStyle w:val="Akapitzlist"/>
        <w:numPr>
          <w:ilvl w:val="0"/>
          <w:numId w:val="3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Całkowita wartość wydatków kwalifikowalnych projektu objętego grantem wynosi ... zł (słownie: ...) i obejmuje środki z Funduszu w postaci grantu </w:t>
      </w:r>
      <w:r w:rsidR="00527AB0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>w wysokości nie większej niż: …………… zł (słownie: ………………), co stanowi: nie więcej niż: ……% kwoty całkowitych wydatków kwalifikowalnych projektu objętego grantem.</w:t>
      </w:r>
    </w:p>
    <w:p w14:paraId="09677B17" w14:textId="35730A10" w:rsidR="00527AB0" w:rsidRPr="00317ED3" w:rsidRDefault="00DA1DAE" w:rsidP="00B33209">
      <w:pPr>
        <w:pStyle w:val="Akapitzlist"/>
        <w:numPr>
          <w:ilvl w:val="0"/>
          <w:numId w:val="3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Podatek od towarów i usług (VAT) jest wydatkiem niekwalifikowalnym/kwalifikowalnym</w:t>
      </w:r>
      <w:r w:rsidR="002F325F">
        <w:rPr>
          <w:rStyle w:val="Odwoanieprzypisudolnego"/>
          <w:rFonts w:cstheme="minorHAnsi"/>
          <w:sz w:val="20"/>
          <w:szCs w:val="20"/>
        </w:rPr>
        <w:footnoteReference w:id="2"/>
      </w:r>
      <w:r w:rsidRPr="00317ED3">
        <w:rPr>
          <w:rFonts w:cstheme="minorHAnsi"/>
          <w:sz w:val="20"/>
          <w:szCs w:val="20"/>
        </w:rPr>
        <w:t xml:space="preserve"> </w:t>
      </w:r>
      <w:r w:rsidR="00527AB0" w:rsidRPr="00317ED3">
        <w:rPr>
          <w:rFonts w:cstheme="minorHAnsi"/>
          <w:sz w:val="20"/>
          <w:szCs w:val="20"/>
        </w:rPr>
        <w:t>dla projektu objętego grantem.</w:t>
      </w:r>
    </w:p>
    <w:p w14:paraId="3259D7B5" w14:textId="2621B9A9" w:rsidR="00527AB0" w:rsidRPr="00317ED3" w:rsidRDefault="00DA1DAE" w:rsidP="00B33209">
      <w:pPr>
        <w:pStyle w:val="Akapitzlist"/>
        <w:numPr>
          <w:ilvl w:val="0"/>
          <w:numId w:val="3"/>
        </w:numPr>
        <w:spacing w:before="0" w:after="0"/>
        <w:ind w:left="426" w:hanging="426"/>
        <w:rPr>
          <w:rFonts w:cstheme="minorHAnsi"/>
          <w:sz w:val="20"/>
          <w:szCs w:val="20"/>
        </w:rPr>
      </w:pPr>
      <w:proofErr w:type="spellStart"/>
      <w:r w:rsidRPr="00317ED3">
        <w:rPr>
          <w:rFonts w:cstheme="minorHAnsi"/>
          <w:sz w:val="20"/>
          <w:szCs w:val="20"/>
        </w:rPr>
        <w:lastRenderedPageBreak/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zobowiązuje się do </w:t>
      </w:r>
      <w:r w:rsidR="0052373C" w:rsidRPr="008E3CD1">
        <w:rPr>
          <w:rFonts w:cstheme="minorHAnsi"/>
          <w:sz w:val="20"/>
          <w:szCs w:val="20"/>
        </w:rPr>
        <w:t>wniesienia do</w:t>
      </w:r>
      <w:r w:rsidRPr="008E3CD1">
        <w:rPr>
          <w:rFonts w:cstheme="minorHAnsi"/>
          <w:sz w:val="20"/>
          <w:szCs w:val="20"/>
        </w:rPr>
        <w:t xml:space="preserve"> </w:t>
      </w:r>
      <w:r w:rsidRPr="00317ED3">
        <w:rPr>
          <w:rFonts w:cstheme="minorHAnsi"/>
          <w:sz w:val="20"/>
          <w:szCs w:val="20"/>
        </w:rPr>
        <w:t>projektu objętego grantem wkładu własnego w wysokości nie mniejszej niż: ……… z</w:t>
      </w:r>
      <w:r w:rsidR="00527AB0" w:rsidRPr="00317ED3">
        <w:rPr>
          <w:rFonts w:cstheme="minorHAnsi"/>
          <w:sz w:val="20"/>
          <w:szCs w:val="20"/>
        </w:rPr>
        <w:t>ł (słownie: ………), stanowiącej</w:t>
      </w:r>
      <w:r w:rsidRPr="00317ED3">
        <w:rPr>
          <w:rFonts w:cstheme="minorHAnsi"/>
          <w:sz w:val="20"/>
          <w:szCs w:val="20"/>
        </w:rPr>
        <w:t xml:space="preserve"> co najmniej: …</w:t>
      </w:r>
      <w:r w:rsidR="00527AB0" w:rsidRPr="00317ED3">
        <w:rPr>
          <w:rFonts w:cstheme="minorHAnsi"/>
          <w:sz w:val="20"/>
          <w:szCs w:val="20"/>
        </w:rPr>
        <w:t>…</w:t>
      </w:r>
      <w:r w:rsidRPr="00317ED3">
        <w:rPr>
          <w:rFonts w:cstheme="minorHAnsi"/>
          <w:sz w:val="20"/>
          <w:szCs w:val="20"/>
        </w:rPr>
        <w:t>….</w:t>
      </w:r>
      <w:r w:rsidR="00527AB0" w:rsidRPr="00317ED3">
        <w:rPr>
          <w:rFonts w:cstheme="minorHAnsi"/>
          <w:sz w:val="20"/>
          <w:szCs w:val="20"/>
        </w:rPr>
        <w:t xml:space="preserve"> </w:t>
      </w:r>
      <w:r w:rsidRPr="00317ED3">
        <w:rPr>
          <w:rFonts w:cstheme="minorHAnsi"/>
          <w:sz w:val="20"/>
          <w:szCs w:val="20"/>
        </w:rPr>
        <w:t>% kwoty całkowitych wydatków kwalifikowalnych projektu objętego grantem. Wkład uznaje się za wniesiony pod warunkiem wykonania zadania, przypisanego do kwoty uproszczonej, o której mowa w § 5 Umowy.</w:t>
      </w:r>
    </w:p>
    <w:p w14:paraId="1DC55B3C" w14:textId="37D9B34C" w:rsidR="00527AB0" w:rsidRPr="00317ED3" w:rsidRDefault="00DA1DAE" w:rsidP="00B33209">
      <w:pPr>
        <w:pStyle w:val="Akapitzlist"/>
        <w:numPr>
          <w:ilvl w:val="0"/>
          <w:numId w:val="3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Poniesienie przez </w:t>
      </w:r>
      <w:proofErr w:type="spellStart"/>
      <w:r w:rsidRPr="00317ED3">
        <w:rPr>
          <w:rFonts w:cstheme="minorHAnsi"/>
          <w:sz w:val="20"/>
          <w:szCs w:val="20"/>
        </w:rPr>
        <w:t>Grantobiorcę</w:t>
      </w:r>
      <w:proofErr w:type="spellEnd"/>
      <w:r w:rsidRPr="00317ED3">
        <w:rPr>
          <w:rFonts w:cstheme="minorHAnsi"/>
          <w:sz w:val="20"/>
          <w:szCs w:val="20"/>
        </w:rPr>
        <w:t xml:space="preserve"> wydatków kwalifikowalnych w kwocie większej niż określona w ust. 2 nie stanowi podstawy do zwiększenia przyznanej kwoty grantu</w:t>
      </w:r>
      <w:r w:rsidR="0052373C">
        <w:rPr>
          <w:rStyle w:val="Odwoanieprzypisudolnego"/>
          <w:rFonts w:cstheme="minorHAnsi"/>
          <w:sz w:val="20"/>
          <w:szCs w:val="20"/>
        </w:rPr>
        <w:footnoteReference w:id="3"/>
      </w:r>
      <w:r w:rsidRPr="00317ED3">
        <w:rPr>
          <w:rFonts w:cstheme="minorHAnsi"/>
          <w:sz w:val="20"/>
          <w:szCs w:val="20"/>
        </w:rPr>
        <w:t>.</w:t>
      </w:r>
    </w:p>
    <w:p w14:paraId="73161D5B" w14:textId="3CCD0418" w:rsidR="00DA1DAE" w:rsidRPr="00317ED3" w:rsidRDefault="00DA1DAE" w:rsidP="00B33209">
      <w:pPr>
        <w:pStyle w:val="Akapitzlist"/>
        <w:numPr>
          <w:ilvl w:val="0"/>
          <w:numId w:val="3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Dla projektu objętego grantem, w ramach którego uwzględnione zostały wydatki objęte regułami pomocy publicznej wsparcie będzie udzielane jako pomoc </w:t>
      </w:r>
      <w:r w:rsidR="00527AB0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 xml:space="preserve">de </w:t>
      </w:r>
      <w:proofErr w:type="spellStart"/>
      <w:r w:rsidRPr="00317ED3">
        <w:rPr>
          <w:rFonts w:cstheme="minorHAnsi"/>
          <w:sz w:val="20"/>
          <w:szCs w:val="20"/>
        </w:rPr>
        <w:t>minimis</w:t>
      </w:r>
      <w:proofErr w:type="spellEnd"/>
      <w:r w:rsidRPr="00317ED3">
        <w:rPr>
          <w:rFonts w:cstheme="minorHAnsi"/>
          <w:sz w:val="20"/>
          <w:szCs w:val="20"/>
        </w:rPr>
        <w:t xml:space="preserve"> na podstawie rozporządzenia KE nr 1407/2013 oraz zgodnie </w:t>
      </w:r>
      <w:r w:rsidR="00527AB0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 xml:space="preserve">z zasadami rozporządzenia Ministra Infrastruktury i Rozwoju z dnia 19 marca 2015 r. w sprawie udzielania pomocy de </w:t>
      </w:r>
      <w:proofErr w:type="spellStart"/>
      <w:r w:rsidRPr="00317ED3">
        <w:rPr>
          <w:rFonts w:cstheme="minorHAnsi"/>
          <w:sz w:val="20"/>
          <w:szCs w:val="20"/>
        </w:rPr>
        <w:t>minimis</w:t>
      </w:r>
      <w:proofErr w:type="spellEnd"/>
      <w:r w:rsidRPr="00317ED3">
        <w:rPr>
          <w:rFonts w:cstheme="minorHAnsi"/>
          <w:sz w:val="20"/>
          <w:szCs w:val="20"/>
        </w:rPr>
        <w:t xml:space="preserve"> w ramach regionalnych programów operacyjnych na lata 2014-2020 (Dz. U. poz. 488).</w:t>
      </w:r>
    </w:p>
    <w:p w14:paraId="32711EED" w14:textId="77777777" w:rsidR="00DA1DAE" w:rsidRPr="00317ED3" w:rsidRDefault="00DA1DAE" w:rsidP="00527AB0">
      <w:pPr>
        <w:spacing w:before="0" w:after="0"/>
        <w:jc w:val="center"/>
        <w:rPr>
          <w:rFonts w:cstheme="minorHAnsi"/>
          <w:b/>
          <w:color w:val="0070C0"/>
          <w:sz w:val="20"/>
          <w:szCs w:val="20"/>
        </w:rPr>
      </w:pPr>
      <w:r w:rsidRPr="00317ED3">
        <w:rPr>
          <w:rFonts w:cstheme="minorHAnsi"/>
          <w:b/>
          <w:color w:val="0070C0"/>
          <w:sz w:val="20"/>
          <w:szCs w:val="20"/>
        </w:rPr>
        <w:t>Okres realizacji projektu objętego grantem i termin obowiązywania Umowy</w:t>
      </w:r>
    </w:p>
    <w:p w14:paraId="266803D0" w14:textId="74E879A5" w:rsidR="00DA1DAE" w:rsidRPr="00317ED3" w:rsidRDefault="00527AB0" w:rsidP="00527AB0">
      <w:pPr>
        <w:spacing w:before="0" w:after="0"/>
        <w:jc w:val="center"/>
        <w:rPr>
          <w:rFonts w:cstheme="minorHAnsi"/>
          <w:b/>
          <w:color w:val="0070C0"/>
          <w:sz w:val="20"/>
          <w:szCs w:val="20"/>
        </w:rPr>
      </w:pPr>
      <w:r w:rsidRPr="00317ED3">
        <w:rPr>
          <w:rFonts w:cstheme="minorHAnsi"/>
          <w:b/>
          <w:color w:val="0070C0"/>
          <w:sz w:val="20"/>
          <w:szCs w:val="20"/>
        </w:rPr>
        <w:t>§ 3.</w:t>
      </w:r>
    </w:p>
    <w:p w14:paraId="4478B58D" w14:textId="08317B42" w:rsidR="00527AB0" w:rsidRPr="00317ED3" w:rsidRDefault="00DA1DAE" w:rsidP="00B33209">
      <w:pPr>
        <w:pStyle w:val="Akapitzlist"/>
        <w:numPr>
          <w:ilvl w:val="0"/>
          <w:numId w:val="4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Okres realizacji projektu objętego grantem jest zgodny z okresem wskazanym </w:t>
      </w:r>
      <w:r w:rsidR="00527AB0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 xml:space="preserve">w zatwierdzonym wniosku o </w:t>
      </w:r>
      <w:r w:rsidR="0052373C">
        <w:rPr>
          <w:rFonts w:cstheme="minorHAnsi"/>
          <w:sz w:val="20"/>
          <w:szCs w:val="20"/>
        </w:rPr>
        <w:t>dofinansowanie</w:t>
      </w:r>
      <w:r w:rsidR="00527AB0" w:rsidRPr="00317ED3">
        <w:rPr>
          <w:rFonts w:cstheme="minorHAnsi"/>
          <w:sz w:val="20"/>
          <w:szCs w:val="20"/>
        </w:rPr>
        <w:t>.</w:t>
      </w:r>
    </w:p>
    <w:p w14:paraId="671DCAFA" w14:textId="77777777" w:rsidR="00527AB0" w:rsidRPr="00317ED3" w:rsidRDefault="00DA1DAE" w:rsidP="00B33209">
      <w:pPr>
        <w:pStyle w:val="Akapitzlist"/>
        <w:numPr>
          <w:ilvl w:val="0"/>
          <w:numId w:val="4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Okres, o którym mowa w ust. 1, dotyczy realizacji zadań w ra</w:t>
      </w:r>
      <w:r w:rsidR="00527AB0" w:rsidRPr="00317ED3">
        <w:rPr>
          <w:rFonts w:cstheme="minorHAnsi"/>
          <w:sz w:val="20"/>
          <w:szCs w:val="20"/>
        </w:rPr>
        <w:t>mach projektu objętego grantem.</w:t>
      </w:r>
    </w:p>
    <w:p w14:paraId="05F1679F" w14:textId="574A2CC3" w:rsidR="00DA1DAE" w:rsidRPr="00317ED3" w:rsidRDefault="00DA1DAE" w:rsidP="00B33209">
      <w:pPr>
        <w:pStyle w:val="Akapitzlist"/>
        <w:numPr>
          <w:ilvl w:val="0"/>
          <w:numId w:val="4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Okres obowiązywania Umowy trwa przez okres realizacji oraz trwałości projektu objętego grantem, z zastrzeżeniem postanowień § 9 ust. 7, § 12 i § 15 Umowy.</w:t>
      </w:r>
    </w:p>
    <w:p w14:paraId="1920F53D" w14:textId="77777777" w:rsidR="00DA1DAE" w:rsidRPr="00317ED3" w:rsidRDefault="00DA1DAE" w:rsidP="00527AB0">
      <w:pPr>
        <w:spacing w:before="0" w:after="0"/>
        <w:jc w:val="center"/>
        <w:rPr>
          <w:rFonts w:cstheme="minorHAnsi"/>
          <w:b/>
          <w:color w:val="0070C0"/>
          <w:sz w:val="20"/>
          <w:szCs w:val="20"/>
        </w:rPr>
      </w:pPr>
      <w:r w:rsidRPr="00317ED3">
        <w:rPr>
          <w:rFonts w:cstheme="minorHAnsi"/>
          <w:b/>
          <w:color w:val="0070C0"/>
          <w:sz w:val="20"/>
          <w:szCs w:val="20"/>
        </w:rPr>
        <w:t xml:space="preserve">Odpowiedzialność </w:t>
      </w:r>
      <w:proofErr w:type="spellStart"/>
      <w:r w:rsidRPr="00317ED3">
        <w:rPr>
          <w:rFonts w:cstheme="minorHAnsi"/>
          <w:b/>
          <w:color w:val="0070C0"/>
          <w:sz w:val="20"/>
          <w:szCs w:val="20"/>
        </w:rPr>
        <w:t>Grantobiorcy</w:t>
      </w:r>
      <w:proofErr w:type="spellEnd"/>
    </w:p>
    <w:p w14:paraId="0B0D5366" w14:textId="53A409F5" w:rsidR="00DA1DAE" w:rsidRPr="00317ED3" w:rsidRDefault="00527AB0" w:rsidP="00527AB0">
      <w:pPr>
        <w:spacing w:before="0" w:after="0"/>
        <w:jc w:val="center"/>
        <w:rPr>
          <w:rFonts w:cstheme="minorHAnsi"/>
          <w:b/>
          <w:color w:val="0070C0"/>
          <w:sz w:val="20"/>
          <w:szCs w:val="20"/>
        </w:rPr>
      </w:pPr>
      <w:r w:rsidRPr="00317ED3">
        <w:rPr>
          <w:rFonts w:cstheme="minorHAnsi"/>
          <w:b/>
          <w:color w:val="0070C0"/>
          <w:sz w:val="20"/>
          <w:szCs w:val="20"/>
        </w:rPr>
        <w:t>§ 4.</w:t>
      </w:r>
    </w:p>
    <w:p w14:paraId="60A34F9B" w14:textId="0FAE5F26" w:rsidR="00527AB0" w:rsidRPr="00317ED3" w:rsidRDefault="00DA1DAE" w:rsidP="00B33209">
      <w:pPr>
        <w:pStyle w:val="Akapitzlist"/>
        <w:numPr>
          <w:ilvl w:val="0"/>
          <w:numId w:val="5"/>
        </w:numPr>
        <w:spacing w:before="0" w:after="0"/>
        <w:ind w:left="426" w:hanging="426"/>
        <w:rPr>
          <w:rFonts w:cstheme="minorHAnsi"/>
          <w:sz w:val="20"/>
          <w:szCs w:val="20"/>
        </w:rPr>
      </w:pP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zobowiązuje się do realizacji projektu objętego grantem zgodnie </w:t>
      </w:r>
      <w:r w:rsidR="00527AB0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 xml:space="preserve">z wnioskiem o </w:t>
      </w:r>
      <w:r w:rsidR="0052373C">
        <w:rPr>
          <w:rFonts w:cstheme="minorHAnsi"/>
          <w:sz w:val="20"/>
          <w:szCs w:val="20"/>
        </w:rPr>
        <w:t>dofinansowanie</w:t>
      </w:r>
      <w:r w:rsidR="0052373C" w:rsidRPr="00317ED3">
        <w:rPr>
          <w:rFonts w:cstheme="minorHAnsi"/>
          <w:sz w:val="20"/>
          <w:szCs w:val="20"/>
        </w:rPr>
        <w:t xml:space="preserve"> </w:t>
      </w:r>
      <w:r w:rsidRPr="00317ED3">
        <w:rPr>
          <w:rFonts w:cstheme="minorHAnsi"/>
          <w:sz w:val="20"/>
          <w:szCs w:val="20"/>
        </w:rPr>
        <w:t xml:space="preserve">oraz zgodnie z Umową. W przypadku dokonania zmian w projekcie objętym grantem na podstawie § 16 Umowy, </w:t>
      </w: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zobowiązuje się do realizacji projektu objętego grantem uwzględniając wprowadzone i zaakceptowane przez LGD zmiany.</w:t>
      </w:r>
    </w:p>
    <w:p w14:paraId="665CA602" w14:textId="77777777" w:rsidR="00527AB0" w:rsidRPr="00317ED3" w:rsidRDefault="00DA1DAE" w:rsidP="00B33209">
      <w:pPr>
        <w:pStyle w:val="Akapitzlist"/>
        <w:numPr>
          <w:ilvl w:val="0"/>
          <w:numId w:val="5"/>
        </w:numPr>
        <w:spacing w:before="0" w:after="0"/>
        <w:ind w:left="426" w:hanging="426"/>
        <w:rPr>
          <w:rFonts w:cstheme="minorHAnsi"/>
          <w:sz w:val="20"/>
          <w:szCs w:val="20"/>
        </w:rPr>
      </w:pP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ponosi odpowiedzialność wobec osób trzecich za szkody powstałe w związku z realizacją projektu objętego grantem.</w:t>
      </w:r>
    </w:p>
    <w:p w14:paraId="25050D02" w14:textId="77777777" w:rsidR="00527AB0" w:rsidRPr="00317ED3" w:rsidRDefault="00DA1DAE" w:rsidP="00B33209">
      <w:pPr>
        <w:pStyle w:val="Akapitzlist"/>
        <w:numPr>
          <w:ilvl w:val="0"/>
          <w:numId w:val="5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Prawa i obowiązki </w:t>
      </w:r>
      <w:proofErr w:type="spellStart"/>
      <w:r w:rsidRPr="00317ED3">
        <w:rPr>
          <w:rFonts w:cstheme="minorHAnsi"/>
          <w:sz w:val="20"/>
          <w:szCs w:val="20"/>
        </w:rPr>
        <w:t>Grantobiorcy</w:t>
      </w:r>
      <w:proofErr w:type="spellEnd"/>
      <w:r w:rsidRPr="00317ED3">
        <w:rPr>
          <w:rFonts w:cstheme="minorHAnsi"/>
          <w:sz w:val="20"/>
          <w:szCs w:val="20"/>
        </w:rPr>
        <w:t xml:space="preserve"> wynikające z Umowy nie mogą być przenoszone na rzecz osób trzecich, bez zgody LGD.</w:t>
      </w:r>
    </w:p>
    <w:p w14:paraId="7A068642" w14:textId="77777777" w:rsidR="00527AB0" w:rsidRPr="00317ED3" w:rsidRDefault="00DA1DAE" w:rsidP="00B33209">
      <w:pPr>
        <w:pStyle w:val="Akapitzlist"/>
        <w:numPr>
          <w:ilvl w:val="0"/>
          <w:numId w:val="5"/>
        </w:numPr>
        <w:spacing w:before="0" w:after="0"/>
        <w:ind w:left="426" w:hanging="426"/>
        <w:rPr>
          <w:rFonts w:cstheme="minorHAnsi"/>
          <w:sz w:val="20"/>
          <w:szCs w:val="20"/>
        </w:rPr>
      </w:pP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zobowiązuje się do realizacji projektu objętego grantem z należytą starannością, w szczególności ponosząc wydatki celowo, rzetelnie, racjonalnie </w:t>
      </w:r>
      <w:r w:rsidR="00527AB0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>i oszczędnie, zgodnie z obowiązującymi przepisami prawa oraz w sposób, który zapewni prawidłową i terminową realizację projektu objętego grantem oraz osiągnięcie celów i wskaźników zakładanych we wniosku o powierzenie grantu.</w:t>
      </w:r>
    </w:p>
    <w:p w14:paraId="0BB30973" w14:textId="77777777" w:rsidR="00527AB0" w:rsidRPr="00317ED3" w:rsidRDefault="00DA1DAE" w:rsidP="00B33209">
      <w:pPr>
        <w:pStyle w:val="Akapitzlist"/>
        <w:numPr>
          <w:ilvl w:val="0"/>
          <w:numId w:val="5"/>
        </w:numPr>
        <w:spacing w:before="0" w:after="0"/>
        <w:ind w:left="426" w:hanging="426"/>
        <w:rPr>
          <w:rFonts w:cstheme="minorHAnsi"/>
          <w:sz w:val="20"/>
          <w:szCs w:val="20"/>
        </w:rPr>
      </w:pPr>
      <w:proofErr w:type="spellStart"/>
      <w:r w:rsidRPr="00317ED3">
        <w:rPr>
          <w:rFonts w:cstheme="minorHAnsi"/>
          <w:sz w:val="20"/>
          <w:szCs w:val="20"/>
        </w:rPr>
        <w:lastRenderedPageBreak/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ponosi odpowiedzialność za utrzymanie celów projektu objętego grantem w trakcie jego realizacji i w okresie trwałości oraz za terminową realizację zadań w ramach projektu objętego grantem, w tym za terminowe rozliczanie grantu.</w:t>
      </w:r>
    </w:p>
    <w:p w14:paraId="720E7439" w14:textId="77777777" w:rsidR="00527AB0" w:rsidRPr="00317ED3" w:rsidRDefault="00DA1DAE" w:rsidP="00B33209">
      <w:pPr>
        <w:pStyle w:val="Akapitzlist"/>
        <w:numPr>
          <w:ilvl w:val="0"/>
          <w:numId w:val="5"/>
        </w:numPr>
        <w:spacing w:before="0" w:after="0"/>
        <w:ind w:left="426" w:hanging="426"/>
        <w:rPr>
          <w:rFonts w:cstheme="minorHAnsi"/>
          <w:sz w:val="20"/>
          <w:szCs w:val="20"/>
        </w:rPr>
      </w:pP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oświadcza, że w przypadku projektu objętego grantem nie następuje nakładanie się pomocy przyznanej z funduszy i programów Unii Europejskiej ani krajowych środków publicznych, a także, że </w:t>
      </w: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nie podlega wykluczeniu z otrzymania środków pochodzących z budżetu Unii Europejskiej.</w:t>
      </w:r>
    </w:p>
    <w:p w14:paraId="43230199" w14:textId="2F8DB3B5" w:rsidR="00DA1DAE" w:rsidRPr="00317ED3" w:rsidRDefault="00DA1DAE" w:rsidP="00B33209">
      <w:pPr>
        <w:pStyle w:val="Akapitzlist"/>
        <w:numPr>
          <w:ilvl w:val="0"/>
          <w:numId w:val="5"/>
        </w:numPr>
        <w:spacing w:before="0" w:after="0"/>
        <w:ind w:left="426" w:hanging="426"/>
        <w:rPr>
          <w:rFonts w:cstheme="minorHAnsi"/>
          <w:sz w:val="20"/>
          <w:szCs w:val="20"/>
        </w:rPr>
      </w:pP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zobowiązuje się do:</w:t>
      </w:r>
    </w:p>
    <w:p w14:paraId="3BB9DC6E" w14:textId="77777777" w:rsidR="00F305F8" w:rsidRPr="00317ED3" w:rsidRDefault="00DA1DAE" w:rsidP="00B33209">
      <w:pPr>
        <w:pStyle w:val="Akapitzlist"/>
        <w:numPr>
          <w:ilvl w:val="0"/>
          <w:numId w:val="6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przedstawiania na żądanie LGD, Instytucji Zarządzającej RPO WK-P, Komisji Europejskiej lub innych instytucji uprawnionych do przeprowadzania kontroli na podstawie odrębnych przepisów lub upoważnień, wszelkich dokumentów, informacji i wyjaśnień związanych z realizacją projektu objętego grantem w terminie wyznaczonym przez ww. instytucje i podmioty;</w:t>
      </w:r>
    </w:p>
    <w:p w14:paraId="165A0A7F" w14:textId="77777777" w:rsidR="00F305F8" w:rsidRPr="00317ED3" w:rsidRDefault="00DA1DAE" w:rsidP="00B33209">
      <w:pPr>
        <w:pStyle w:val="Akapitzlist"/>
        <w:numPr>
          <w:ilvl w:val="0"/>
          <w:numId w:val="6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stosowania się do obowiązujących wzorów dokumentów oraz informacji przedstawianych przez LGD, w szczególności zamieszczanych na stronie internetowej LGD;</w:t>
      </w:r>
    </w:p>
    <w:p w14:paraId="763D957F" w14:textId="77777777" w:rsidR="00F305F8" w:rsidRPr="00317ED3" w:rsidRDefault="00DA1DAE" w:rsidP="00B33209">
      <w:pPr>
        <w:pStyle w:val="Akapitzlist"/>
        <w:numPr>
          <w:ilvl w:val="0"/>
          <w:numId w:val="6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realizacji projektu objętego grantem zgodnie z zasadą równości szans </w:t>
      </w:r>
      <w:r w:rsidR="00F305F8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>i niedyskryminacji, w tym dostępności dla osób z niepełnosprawnościami oraz zgodnie z zasadą równości szans kobiet i mężczyzn;</w:t>
      </w:r>
    </w:p>
    <w:p w14:paraId="013043DC" w14:textId="77777777" w:rsidR="00F305F8" w:rsidRPr="00317ED3" w:rsidRDefault="00DA1DAE" w:rsidP="00B33209">
      <w:pPr>
        <w:pStyle w:val="Akapitzlist"/>
        <w:numPr>
          <w:ilvl w:val="0"/>
          <w:numId w:val="6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pisemnego poinformowania LGD o złożeniu wniosku o ogłoszenie upadłości lub postawieniu w stan likwidacji albo ustanowieniu zarządu komisarycznego, bądź zawieszeniu swej działalności, lub gdy jest przedmiotem postępowań prawnych o podobnym charakterze, a także </w:t>
      </w:r>
      <w:r w:rsidR="00F305F8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 xml:space="preserve">o wszystkich zmianach w składach osobowych organów uprawnionych do reprezentowania </w:t>
      </w:r>
      <w:proofErr w:type="spellStart"/>
      <w:r w:rsidRPr="00317ED3">
        <w:rPr>
          <w:rFonts w:cstheme="minorHAnsi"/>
          <w:sz w:val="20"/>
          <w:szCs w:val="20"/>
        </w:rPr>
        <w:t>Grantobiorcy</w:t>
      </w:r>
      <w:proofErr w:type="spellEnd"/>
      <w:r w:rsidRPr="00317ED3">
        <w:rPr>
          <w:rFonts w:cstheme="minorHAnsi"/>
          <w:sz w:val="20"/>
          <w:szCs w:val="20"/>
        </w:rPr>
        <w:t>, w terminie do 3 dni roboczych od dnia wystąpienia powyższych okoliczności;</w:t>
      </w:r>
    </w:p>
    <w:p w14:paraId="59A1EEC1" w14:textId="77777777" w:rsidR="00F305F8" w:rsidRPr="00317ED3" w:rsidRDefault="00DA1DAE" w:rsidP="00B33209">
      <w:pPr>
        <w:pStyle w:val="Akapitzlist"/>
        <w:numPr>
          <w:ilvl w:val="0"/>
          <w:numId w:val="6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weryfikowania osób dysponujących środkami dofinansowania projektu objętego grantem (tj. osób upoważnionych do podejmowania wiążących decyzji finansowych w imieniu </w:t>
      </w:r>
      <w:proofErr w:type="spellStart"/>
      <w:r w:rsidRPr="00317ED3">
        <w:rPr>
          <w:rFonts w:cstheme="minorHAnsi"/>
          <w:sz w:val="20"/>
          <w:szCs w:val="20"/>
        </w:rPr>
        <w:t>Grantobiorcy</w:t>
      </w:r>
      <w:proofErr w:type="spellEnd"/>
      <w:r w:rsidRPr="00317ED3">
        <w:rPr>
          <w:rFonts w:cstheme="minorHAnsi"/>
          <w:sz w:val="20"/>
          <w:szCs w:val="20"/>
        </w:rPr>
        <w:t>) zgodnie z podrozdziałem Koszty związane z angażowaniem personelu Wytycznych w zakresie kwalifikowalności wydatków;</w:t>
      </w:r>
    </w:p>
    <w:p w14:paraId="5D622369" w14:textId="5260C5C7" w:rsidR="00DA1DAE" w:rsidRDefault="00DA1DAE" w:rsidP="00B33209">
      <w:pPr>
        <w:pStyle w:val="Akapitzlist"/>
        <w:numPr>
          <w:ilvl w:val="0"/>
          <w:numId w:val="6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uzasadnienia konieczności poniesienia kosztu związanego z zastosowaniem mechani</w:t>
      </w:r>
      <w:r w:rsidR="00F305F8" w:rsidRPr="00317ED3">
        <w:rPr>
          <w:rFonts w:cstheme="minorHAnsi"/>
          <w:sz w:val="20"/>
          <w:szCs w:val="20"/>
        </w:rPr>
        <w:t>zmu racjonalnego usprawnienia.</w:t>
      </w:r>
    </w:p>
    <w:p w14:paraId="659057F4" w14:textId="2D2D7FE1" w:rsidR="00EA6AFA" w:rsidRPr="0052373C" w:rsidRDefault="00EA6AFA" w:rsidP="00B33209">
      <w:pPr>
        <w:pStyle w:val="Akapitzlist"/>
        <w:numPr>
          <w:ilvl w:val="0"/>
          <w:numId w:val="6"/>
        </w:numPr>
        <w:spacing w:before="0" w:after="0"/>
        <w:rPr>
          <w:rFonts w:cstheme="minorHAnsi"/>
          <w:sz w:val="20"/>
          <w:szCs w:val="20"/>
        </w:rPr>
      </w:pPr>
      <w:r w:rsidRPr="0052373C">
        <w:rPr>
          <w:rFonts w:cstheme="minorHAnsi"/>
          <w:sz w:val="20"/>
          <w:szCs w:val="20"/>
        </w:rPr>
        <w:t xml:space="preserve">przetwarzania danych osobowych uczestników Projektu zgodnie z RODO, ustawą </w:t>
      </w:r>
      <w:r w:rsidRPr="0052373C">
        <w:rPr>
          <w:rFonts w:cstheme="minorHAnsi"/>
          <w:sz w:val="20"/>
          <w:szCs w:val="20"/>
        </w:rPr>
        <w:br/>
        <w:t>o ochronie danych osobowych, przepisami powszechnie obowiązującego prawa dotyczącymi ochrony danych osobowych oraz postanowieniami Umowy.</w:t>
      </w:r>
    </w:p>
    <w:p w14:paraId="18F55AB3" w14:textId="172DF192" w:rsidR="00DA1DAE" w:rsidRPr="00317ED3" w:rsidRDefault="00DA1DAE" w:rsidP="00B33209">
      <w:pPr>
        <w:pStyle w:val="Akapitzlist"/>
        <w:numPr>
          <w:ilvl w:val="0"/>
          <w:numId w:val="5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LGD oraz </w:t>
      </w: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zobowiązują się do stosowania obowiązujących wytycznych horyzontalnych wydanych przez ministra właściwego do spraw rozwoju regionalnego oraz obowiązujących wytycznych i dokumentów programowych wydanych przez Instytucję Zarządzającą RPO WK-P, </w:t>
      </w:r>
      <w:r w:rsidR="00F305F8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>w szczególności:</w:t>
      </w:r>
    </w:p>
    <w:p w14:paraId="092E2E26" w14:textId="77777777" w:rsidR="00F305F8" w:rsidRPr="00317ED3" w:rsidRDefault="00DA1DAE" w:rsidP="00B33209">
      <w:pPr>
        <w:pStyle w:val="Akapitzlist"/>
        <w:numPr>
          <w:ilvl w:val="0"/>
          <w:numId w:val="7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Wytyczne Ministra Rozwoju w zakresie kwalifikowalności wydatków </w:t>
      </w:r>
      <w:r w:rsidR="00F305F8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 xml:space="preserve">w ramach Europejskiego Funduszu Rozwoju Regionalnego, Europejskiego Funduszu Społecznego oraz </w:t>
      </w:r>
      <w:r w:rsidRPr="00317ED3">
        <w:rPr>
          <w:rFonts w:cstheme="minorHAnsi"/>
          <w:sz w:val="20"/>
          <w:szCs w:val="20"/>
        </w:rPr>
        <w:lastRenderedPageBreak/>
        <w:t>Funduszu Spójności na lata 2014-2020, zwanych w umowie Wytycznymi w zakresie kwalifikowalności wydatków;</w:t>
      </w:r>
    </w:p>
    <w:p w14:paraId="62BBC404" w14:textId="2BA536A5" w:rsidR="00F305F8" w:rsidRPr="00317ED3" w:rsidRDefault="00DA1DAE" w:rsidP="00B33209">
      <w:pPr>
        <w:pStyle w:val="Akapitzlist"/>
        <w:numPr>
          <w:ilvl w:val="0"/>
          <w:numId w:val="7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Wytyczne Ministra Rozwoju i Finansów w zakresie realizacji przedsięwzięć </w:t>
      </w:r>
      <w:r w:rsidR="00F305F8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>w obszarze włączenia społecznego i zwalczania ubóstwa z wykorzystaniem środków Europejskiego Funduszu Społecznego i Europejskiego Funduszu Rozwoju Regionalnego na lata 2014-2020;</w:t>
      </w:r>
    </w:p>
    <w:p w14:paraId="4B8E5565" w14:textId="77777777" w:rsidR="00F305F8" w:rsidRPr="00317ED3" w:rsidRDefault="00DA1DAE" w:rsidP="00B33209">
      <w:pPr>
        <w:pStyle w:val="Akapitzlist"/>
        <w:numPr>
          <w:ilvl w:val="0"/>
          <w:numId w:val="7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Wytyczne Ministra Rozwoju i Finansów w zakresie realizacji przedsięwzięć </w:t>
      </w:r>
      <w:r w:rsidR="00F305F8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>z udziałem środków Europejskiego Funduszu Społecznego w obszarze rynku pracy na lata 2014-2020;</w:t>
      </w:r>
    </w:p>
    <w:p w14:paraId="00B373D9" w14:textId="77777777" w:rsidR="00F305F8" w:rsidRPr="00317ED3" w:rsidRDefault="00DA1DAE" w:rsidP="00B33209">
      <w:pPr>
        <w:pStyle w:val="Akapitzlist"/>
        <w:numPr>
          <w:ilvl w:val="0"/>
          <w:numId w:val="7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Wytyczne Ministra Infrastruktury i Rozwoju w zakresie sposobu korygowania i odzyskiwania nieprawidłowości wydatków oraz raportowania nieprawidłowości w ramach programów operacyjnych polityki spójności na lata 2014-2020;</w:t>
      </w:r>
    </w:p>
    <w:p w14:paraId="332A9608" w14:textId="77777777" w:rsidR="00F305F8" w:rsidRPr="00317ED3" w:rsidRDefault="00DA1DAE" w:rsidP="00B33209">
      <w:pPr>
        <w:pStyle w:val="Akapitzlist"/>
        <w:numPr>
          <w:ilvl w:val="0"/>
          <w:numId w:val="7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Wytyczne Ministra Infrastruktury i Rozwoju w zakresie kontroli realizacji programów operacyjnych na lata 2014-2020;</w:t>
      </w:r>
    </w:p>
    <w:p w14:paraId="095D04E1" w14:textId="77777777" w:rsidR="00F305F8" w:rsidRPr="00317ED3" w:rsidRDefault="00DA1DAE" w:rsidP="00B33209">
      <w:pPr>
        <w:pStyle w:val="Akapitzlist"/>
        <w:numPr>
          <w:ilvl w:val="0"/>
          <w:numId w:val="7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Wytyczne Ministra Infrastruktury i Rozwoju w zakresie realizacji zasady równości szans i niedyskryminacji, w tym dostępność dla osób </w:t>
      </w:r>
      <w:r w:rsidR="00F305F8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 xml:space="preserve">z niepełnosprawnościami oraz zasady równości szans kobiet i mężczyzn </w:t>
      </w:r>
      <w:r w:rsidR="00F305F8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>w ramach funduszy unijnych na lata 2014-2020, zwanych w umowie Wytycznymi w zakresie równości szans;</w:t>
      </w:r>
    </w:p>
    <w:p w14:paraId="0E846D78" w14:textId="77777777" w:rsidR="00F305F8" w:rsidRPr="00317ED3" w:rsidRDefault="00DA1DAE" w:rsidP="00B33209">
      <w:pPr>
        <w:pStyle w:val="Akapitzlist"/>
        <w:numPr>
          <w:ilvl w:val="0"/>
          <w:numId w:val="7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Wytyczne Ministra Infrastruktury i Rozwoju w zakresie informacji i promocji programów operacyjnych polityki spójności na lata 2014-2020;</w:t>
      </w:r>
    </w:p>
    <w:p w14:paraId="6361F971" w14:textId="77777777" w:rsidR="00F305F8" w:rsidRPr="00317ED3" w:rsidRDefault="00DA1DAE" w:rsidP="00B33209">
      <w:pPr>
        <w:pStyle w:val="Akapitzlist"/>
        <w:numPr>
          <w:ilvl w:val="0"/>
          <w:numId w:val="7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Wytyczne Ministra Infrastruktury i Rozwoju w zakresie monitorowania postępu rzeczowego realizacji programów operacyjnych na lata 2014-2020, zwanych w umowie Wytycznymi w zakresie monitorowania;</w:t>
      </w:r>
    </w:p>
    <w:p w14:paraId="5F921E86" w14:textId="296368D1" w:rsidR="00DA1DAE" w:rsidRPr="00EA6AFA" w:rsidRDefault="00DA1DAE" w:rsidP="00EA6AFA">
      <w:pPr>
        <w:pStyle w:val="Akapitzlist"/>
        <w:numPr>
          <w:ilvl w:val="0"/>
          <w:numId w:val="7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Wytyczne w zakresie warunków gromadzenia i przekazywania danych </w:t>
      </w:r>
      <w:r w:rsidR="00F305F8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>w postaci elektronicznej na lata 2014-2020.</w:t>
      </w:r>
    </w:p>
    <w:p w14:paraId="750FE6F1" w14:textId="77777777" w:rsidR="00F305F8" w:rsidRPr="00317ED3" w:rsidRDefault="00DA1DAE" w:rsidP="00B33209">
      <w:pPr>
        <w:pStyle w:val="Akapitzlist"/>
        <w:numPr>
          <w:ilvl w:val="0"/>
          <w:numId w:val="5"/>
        </w:numPr>
        <w:spacing w:before="0" w:after="0"/>
        <w:ind w:left="426" w:hanging="426"/>
        <w:rPr>
          <w:rFonts w:cstheme="minorHAnsi"/>
          <w:sz w:val="20"/>
          <w:szCs w:val="20"/>
        </w:rPr>
      </w:pP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oświadcza, że zapoznał się z treścią wytycznych i dokumentów, o których mowa w ust. 8.</w:t>
      </w:r>
    </w:p>
    <w:p w14:paraId="5689C8A8" w14:textId="77777777" w:rsidR="00F305F8" w:rsidRPr="00317ED3" w:rsidRDefault="00DA1DAE" w:rsidP="00B33209">
      <w:pPr>
        <w:pStyle w:val="Akapitzlist"/>
        <w:numPr>
          <w:ilvl w:val="0"/>
          <w:numId w:val="5"/>
        </w:numPr>
        <w:spacing w:before="0" w:after="0"/>
        <w:ind w:left="426" w:hanging="426"/>
        <w:rPr>
          <w:rFonts w:cstheme="minorHAnsi"/>
          <w:sz w:val="20"/>
          <w:szCs w:val="20"/>
        </w:rPr>
      </w:pP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zobowiązuje się śledzić zmiany wytycznych i dokumentach, </w:t>
      </w:r>
      <w:r w:rsidR="00F305F8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>o których mowa w ust. 8 i stosować wytyczne aktualne na moment dokonywania czynności,</w:t>
      </w:r>
      <w:r w:rsidR="00F305F8" w:rsidRPr="00317ED3">
        <w:rPr>
          <w:rFonts w:cstheme="minorHAnsi"/>
          <w:sz w:val="20"/>
          <w:szCs w:val="20"/>
        </w:rPr>
        <w:t xml:space="preserve"> której dotyczą dane wytyczne.</w:t>
      </w:r>
    </w:p>
    <w:p w14:paraId="40D27E14" w14:textId="77777777" w:rsidR="00F305F8" w:rsidRPr="00317ED3" w:rsidRDefault="00DA1DAE" w:rsidP="00B33209">
      <w:pPr>
        <w:pStyle w:val="Akapitzlist"/>
        <w:numPr>
          <w:ilvl w:val="0"/>
          <w:numId w:val="5"/>
        </w:numPr>
        <w:spacing w:before="0" w:after="0"/>
        <w:ind w:left="426" w:hanging="426"/>
        <w:rPr>
          <w:rFonts w:cstheme="minorHAnsi"/>
          <w:sz w:val="20"/>
          <w:szCs w:val="20"/>
        </w:rPr>
      </w:pP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ponosi odpowiedzialność wobec LGD za działania podmiotu upoważnionego do ponoszenia wydatków w ramach projektu objętego grantem, jak za działania własne.</w:t>
      </w:r>
    </w:p>
    <w:p w14:paraId="7425ABB6" w14:textId="530BECC7" w:rsidR="00F305F8" w:rsidRPr="008E3CD1" w:rsidRDefault="00DA1DAE" w:rsidP="00B33209">
      <w:pPr>
        <w:pStyle w:val="Akapitzlist"/>
        <w:numPr>
          <w:ilvl w:val="0"/>
          <w:numId w:val="5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W przypadku wystąpienia okoliczności wskazujących na naruszenie przez </w:t>
      </w:r>
      <w:proofErr w:type="spellStart"/>
      <w:r w:rsidRPr="00317ED3">
        <w:rPr>
          <w:rFonts w:cstheme="minorHAnsi"/>
          <w:sz w:val="20"/>
          <w:szCs w:val="20"/>
        </w:rPr>
        <w:t>Grantobiorcę</w:t>
      </w:r>
      <w:proofErr w:type="spellEnd"/>
      <w:r w:rsidRPr="00317ED3">
        <w:rPr>
          <w:rFonts w:cstheme="minorHAnsi"/>
          <w:sz w:val="20"/>
          <w:szCs w:val="20"/>
        </w:rPr>
        <w:t xml:space="preserve"> dyscypliny finansów publicznych określonych w ustawie z dnia 17 grudnia 2004 r. o odpowiedzialności za naruszenie dyscypliny finansów publicznych (</w:t>
      </w:r>
      <w:del w:id="25" w:author="LGD" w:date="2019-11-22T10:36:00Z">
        <w:r w:rsidRPr="00317ED3" w:rsidDel="00946626">
          <w:rPr>
            <w:rFonts w:cstheme="minorHAnsi"/>
            <w:sz w:val="20"/>
            <w:szCs w:val="20"/>
          </w:rPr>
          <w:delText xml:space="preserve">Dz. U. z 2013 r. poz. 168 z późn. zm.), </w:delText>
        </w:r>
      </w:del>
      <w:ins w:id="26" w:author="LGD" w:date="2019-11-22T10:36:00Z">
        <w:r w:rsidR="00946626" w:rsidRPr="00946626">
          <w:rPr>
            <w:sz w:val="20"/>
            <w:szCs w:val="20"/>
          </w:rPr>
          <w:t>Dz. U. z 2019 r. poz. 1440, 1495, 2020</w:t>
        </w:r>
        <w:r w:rsidR="00946626" w:rsidRPr="00946626">
          <w:rPr>
            <w:rFonts w:cstheme="minorHAnsi"/>
            <w:sz w:val="20"/>
            <w:szCs w:val="20"/>
          </w:rPr>
          <w:t xml:space="preserve"> )</w:t>
        </w:r>
      </w:ins>
      <w:r w:rsidRPr="00317ED3">
        <w:rPr>
          <w:rFonts w:cstheme="minorHAnsi"/>
          <w:sz w:val="20"/>
          <w:szCs w:val="20"/>
        </w:rPr>
        <w:t xml:space="preserve">LGD zawiadamia o tym fakcie właściwego rzecznika dyscypliny na warunkach i w trybie wskazanym </w:t>
      </w:r>
      <w:r w:rsidR="00F305F8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>w ww. ustawie.</w:t>
      </w:r>
    </w:p>
    <w:p w14:paraId="2C6441A6" w14:textId="0D0E462B" w:rsidR="00DA1DAE" w:rsidRPr="008E3CD1" w:rsidRDefault="00DA1DAE" w:rsidP="00B33209">
      <w:pPr>
        <w:pStyle w:val="Akapitzlist"/>
        <w:numPr>
          <w:ilvl w:val="0"/>
          <w:numId w:val="5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8E3CD1">
        <w:rPr>
          <w:rFonts w:cstheme="minorHAnsi"/>
          <w:sz w:val="20"/>
          <w:szCs w:val="20"/>
        </w:rPr>
        <w:t xml:space="preserve">Projekt objęty grantem może być realizowany dopiero po podpisaniu Umowy o </w:t>
      </w:r>
      <w:r w:rsidR="0052373C" w:rsidRPr="008E3CD1">
        <w:rPr>
          <w:rFonts w:cstheme="minorHAnsi"/>
          <w:sz w:val="20"/>
          <w:szCs w:val="20"/>
        </w:rPr>
        <w:t>dofinansowanie</w:t>
      </w:r>
      <w:r w:rsidRPr="008E3CD1">
        <w:rPr>
          <w:rFonts w:cstheme="minorHAnsi"/>
          <w:sz w:val="20"/>
          <w:szCs w:val="20"/>
        </w:rPr>
        <w:t>.</w:t>
      </w:r>
    </w:p>
    <w:p w14:paraId="2E598CBD" w14:textId="14EEC178" w:rsidR="0052373C" w:rsidRDefault="0052373C" w:rsidP="0052373C">
      <w:pPr>
        <w:spacing w:before="0" w:after="0"/>
        <w:rPr>
          <w:rFonts w:cstheme="minorHAnsi"/>
          <w:sz w:val="20"/>
          <w:szCs w:val="20"/>
        </w:rPr>
      </w:pPr>
    </w:p>
    <w:p w14:paraId="2680CCBF" w14:textId="363B7F0C" w:rsidR="008E3CD1" w:rsidRDefault="008E3CD1" w:rsidP="0052373C">
      <w:pPr>
        <w:spacing w:before="0" w:after="0"/>
        <w:rPr>
          <w:rFonts w:cstheme="minorHAnsi"/>
          <w:sz w:val="20"/>
          <w:szCs w:val="20"/>
        </w:rPr>
      </w:pPr>
    </w:p>
    <w:p w14:paraId="2385CA06" w14:textId="77777777" w:rsidR="008E3CD1" w:rsidRPr="0052373C" w:rsidRDefault="008E3CD1" w:rsidP="0052373C">
      <w:pPr>
        <w:spacing w:before="0" w:after="0"/>
        <w:rPr>
          <w:rFonts w:cstheme="minorHAnsi"/>
          <w:sz w:val="20"/>
          <w:szCs w:val="20"/>
        </w:rPr>
      </w:pPr>
    </w:p>
    <w:p w14:paraId="1D37568C" w14:textId="77777777" w:rsidR="00DA1DAE" w:rsidRPr="00317ED3" w:rsidRDefault="00DA1DAE" w:rsidP="00F305F8">
      <w:pPr>
        <w:spacing w:before="0" w:after="0"/>
        <w:jc w:val="center"/>
        <w:rPr>
          <w:rFonts w:cstheme="minorHAnsi"/>
          <w:b/>
          <w:color w:val="0070C0"/>
          <w:sz w:val="20"/>
          <w:szCs w:val="20"/>
        </w:rPr>
      </w:pPr>
      <w:r w:rsidRPr="00317ED3">
        <w:rPr>
          <w:rFonts w:cstheme="minorHAnsi"/>
          <w:b/>
          <w:color w:val="0070C0"/>
          <w:sz w:val="20"/>
          <w:szCs w:val="20"/>
        </w:rPr>
        <w:t>Kwota uproszczona</w:t>
      </w:r>
    </w:p>
    <w:p w14:paraId="6D05FACC" w14:textId="57B6F2F9" w:rsidR="00DA1DAE" w:rsidRPr="00317ED3" w:rsidRDefault="00F305F8" w:rsidP="00F305F8">
      <w:pPr>
        <w:spacing w:before="0" w:after="0"/>
        <w:jc w:val="center"/>
        <w:rPr>
          <w:rFonts w:cstheme="minorHAnsi"/>
          <w:b/>
          <w:color w:val="0070C0"/>
          <w:sz w:val="20"/>
          <w:szCs w:val="20"/>
        </w:rPr>
      </w:pPr>
      <w:r w:rsidRPr="00317ED3">
        <w:rPr>
          <w:rFonts w:cstheme="minorHAnsi"/>
          <w:b/>
          <w:color w:val="0070C0"/>
          <w:sz w:val="20"/>
          <w:szCs w:val="20"/>
        </w:rPr>
        <w:t>§ 5.</w:t>
      </w:r>
    </w:p>
    <w:p w14:paraId="11F4B526" w14:textId="77777777" w:rsidR="00F305F8" w:rsidRPr="00317ED3" w:rsidRDefault="00DA1DAE" w:rsidP="00B33209">
      <w:pPr>
        <w:pStyle w:val="Akapitzlist"/>
        <w:numPr>
          <w:ilvl w:val="0"/>
          <w:numId w:val="8"/>
        </w:numPr>
        <w:spacing w:before="0" w:after="0"/>
        <w:ind w:left="426" w:hanging="426"/>
        <w:rPr>
          <w:rFonts w:cstheme="minorHAnsi"/>
          <w:sz w:val="20"/>
          <w:szCs w:val="20"/>
        </w:rPr>
      </w:pP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rozlicza wydatki w ramach projektu objętego grantem w oparciu </w:t>
      </w:r>
      <w:r w:rsidR="00F305F8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>o kwotę uproszczoną, zgodnie z Wnioskiem o udzielenie grantu oraz Wytycznymi w zakresie kwalifikowalności wydatków. Za wykonanie całego projektu objętego grantem przyznaje się kwotę …… (słownie:…..).</w:t>
      </w:r>
    </w:p>
    <w:p w14:paraId="3F21F3FB" w14:textId="77777777" w:rsidR="00F305F8" w:rsidRPr="00317ED3" w:rsidRDefault="00DA1DAE" w:rsidP="00B33209">
      <w:pPr>
        <w:pStyle w:val="Akapitzlist"/>
        <w:numPr>
          <w:ilvl w:val="0"/>
          <w:numId w:val="8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Na wydatki związane z zakupem środków trwałych przyznaje się kwotę  …… (słownie:…..) w ramach kwoty, o której mowa w ust. 1.</w:t>
      </w:r>
    </w:p>
    <w:p w14:paraId="19934DB5" w14:textId="77777777" w:rsidR="00F305F8" w:rsidRPr="00317ED3" w:rsidRDefault="00DA1DAE" w:rsidP="00B33209">
      <w:pPr>
        <w:pStyle w:val="Akapitzlist"/>
        <w:numPr>
          <w:ilvl w:val="0"/>
          <w:numId w:val="8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Na wydatki związane z cross-</w:t>
      </w:r>
      <w:proofErr w:type="spellStart"/>
      <w:r w:rsidRPr="00317ED3">
        <w:rPr>
          <w:rFonts w:cstheme="minorHAnsi"/>
          <w:sz w:val="20"/>
          <w:szCs w:val="20"/>
        </w:rPr>
        <w:t>financingiem</w:t>
      </w:r>
      <w:proofErr w:type="spellEnd"/>
      <w:r w:rsidRPr="00317ED3">
        <w:rPr>
          <w:rFonts w:cstheme="minorHAnsi"/>
          <w:sz w:val="20"/>
          <w:szCs w:val="20"/>
        </w:rPr>
        <w:t xml:space="preserve"> przyznaje się kwotę  …… (słownie:…..) w ramach kwoty, o której mowa w ust. 1.</w:t>
      </w:r>
    </w:p>
    <w:p w14:paraId="09254123" w14:textId="39C3B16D" w:rsidR="00F305F8" w:rsidRPr="00317ED3" w:rsidRDefault="00DA1DAE" w:rsidP="00B33209">
      <w:pPr>
        <w:pStyle w:val="Akapitzlist"/>
        <w:numPr>
          <w:ilvl w:val="0"/>
          <w:numId w:val="8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W związku z realizacją projektu objętego grantem założono koszty administracyjne, związane z obsługą projektu objętego grantem i jego zarządzaniem w wysokości ……. zł, co stanowi ….%  grantu. Katalog dopuszczalnych kosztów administracyjnych został określony we wniosku </w:t>
      </w:r>
      <w:r w:rsidR="00F305F8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 xml:space="preserve">o </w:t>
      </w:r>
      <w:r w:rsidR="0052373C" w:rsidRPr="008E3CD1">
        <w:rPr>
          <w:rFonts w:cstheme="minorHAnsi"/>
          <w:sz w:val="20"/>
          <w:szCs w:val="20"/>
        </w:rPr>
        <w:t>dofinansowanie</w:t>
      </w:r>
      <w:r w:rsidRPr="008E3CD1">
        <w:rPr>
          <w:rFonts w:cstheme="minorHAnsi"/>
          <w:sz w:val="20"/>
          <w:szCs w:val="20"/>
        </w:rPr>
        <w:t>.</w:t>
      </w:r>
    </w:p>
    <w:p w14:paraId="5D45643B" w14:textId="77777777" w:rsidR="00F305F8" w:rsidRPr="00317ED3" w:rsidRDefault="00DA1DAE" w:rsidP="00B33209">
      <w:pPr>
        <w:pStyle w:val="Akapitzlist"/>
        <w:numPr>
          <w:ilvl w:val="0"/>
          <w:numId w:val="8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LGD może obniżyć % kosztów administracyjnych w przypadkach rażącego naruszenia przez </w:t>
      </w:r>
      <w:proofErr w:type="spellStart"/>
      <w:r w:rsidRPr="00317ED3">
        <w:rPr>
          <w:rFonts w:cstheme="minorHAnsi"/>
          <w:sz w:val="20"/>
          <w:szCs w:val="20"/>
        </w:rPr>
        <w:t>Grantobiorcę</w:t>
      </w:r>
      <w:proofErr w:type="spellEnd"/>
      <w:r w:rsidRPr="00317ED3">
        <w:rPr>
          <w:rFonts w:cstheme="minorHAnsi"/>
          <w:sz w:val="20"/>
          <w:szCs w:val="20"/>
        </w:rPr>
        <w:t xml:space="preserve"> postanowień Umowy w zakresie zarządzania projektem objętym grantem.</w:t>
      </w:r>
    </w:p>
    <w:p w14:paraId="49D57900" w14:textId="4A230067" w:rsidR="00DA1DAE" w:rsidRPr="00317ED3" w:rsidRDefault="00DA1DAE" w:rsidP="00B33209">
      <w:pPr>
        <w:pStyle w:val="Akapitzlist"/>
        <w:numPr>
          <w:ilvl w:val="0"/>
          <w:numId w:val="8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Dokumentami potwierdzającymi wykonanie projektu objętego grantem, do którego przypisana jest kwota, o której mowa w ust. 1 są:</w:t>
      </w:r>
    </w:p>
    <w:p w14:paraId="6ED4BE96" w14:textId="77777777" w:rsidR="00F305F8" w:rsidRPr="00317ED3" w:rsidRDefault="00DA1DAE" w:rsidP="00B33209">
      <w:pPr>
        <w:pStyle w:val="Akapitzlist"/>
        <w:numPr>
          <w:ilvl w:val="0"/>
          <w:numId w:val="9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załączane do wniosku o rozliczenie grantu: ……;</w:t>
      </w:r>
    </w:p>
    <w:p w14:paraId="30B9E2E2" w14:textId="48FA8641" w:rsidR="00DA1DAE" w:rsidRPr="00317ED3" w:rsidRDefault="00DA1DAE" w:rsidP="00B33209">
      <w:pPr>
        <w:pStyle w:val="Akapitzlist"/>
        <w:numPr>
          <w:ilvl w:val="0"/>
          <w:numId w:val="9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dostępne podczas</w:t>
      </w:r>
      <w:del w:id="27" w:author="LGD" w:date="2019-10-24T09:36:00Z">
        <w:r w:rsidRPr="00317ED3" w:rsidDel="00EE0D54">
          <w:rPr>
            <w:rFonts w:cstheme="minorHAnsi"/>
            <w:sz w:val="20"/>
            <w:szCs w:val="20"/>
          </w:rPr>
          <w:delText xml:space="preserve"> wizyty monitoringowej</w:delText>
        </w:r>
      </w:del>
      <w:ins w:id="28" w:author="LGD" w:date="2019-10-24T09:36:00Z">
        <w:r w:rsidR="00EE0D54">
          <w:rPr>
            <w:rFonts w:cstheme="minorHAnsi"/>
            <w:sz w:val="20"/>
            <w:szCs w:val="20"/>
          </w:rPr>
          <w:t xml:space="preserve"> kontroli</w:t>
        </w:r>
      </w:ins>
      <w:r w:rsidRPr="00317ED3">
        <w:rPr>
          <w:rFonts w:cstheme="minorHAnsi"/>
          <w:sz w:val="20"/>
          <w:szCs w:val="20"/>
        </w:rPr>
        <w:t>: …….</w:t>
      </w:r>
    </w:p>
    <w:p w14:paraId="6641C14E" w14:textId="11762A00" w:rsidR="00DA1DAE" w:rsidRPr="00317ED3" w:rsidRDefault="00DA1DAE" w:rsidP="00B33209">
      <w:pPr>
        <w:pStyle w:val="Akapitzlist"/>
        <w:numPr>
          <w:ilvl w:val="0"/>
          <w:numId w:val="8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W związku z kwotą, o której mowa w ust. 1, </w:t>
      </w: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zobowiązuje się osiągnąć co najmniej następujące wskaźniki:</w:t>
      </w:r>
    </w:p>
    <w:p w14:paraId="0047FCF8" w14:textId="77777777" w:rsidR="00F305F8" w:rsidRPr="00317ED3" w:rsidRDefault="00DA1DAE" w:rsidP="00B33209">
      <w:pPr>
        <w:pStyle w:val="Akapitzlist"/>
        <w:numPr>
          <w:ilvl w:val="0"/>
          <w:numId w:val="10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……….. [nazwa wskaźnika i jego wartość];</w:t>
      </w:r>
    </w:p>
    <w:p w14:paraId="6E407C5E" w14:textId="64C06200" w:rsidR="00DA1DAE" w:rsidRPr="00317ED3" w:rsidRDefault="00DA1DAE" w:rsidP="00B33209">
      <w:pPr>
        <w:pStyle w:val="Akapitzlist"/>
        <w:numPr>
          <w:ilvl w:val="0"/>
          <w:numId w:val="10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……….. [nazwa wskaźnika i jego wartość] .</w:t>
      </w:r>
    </w:p>
    <w:p w14:paraId="789E07A0" w14:textId="0D32C138" w:rsidR="00DA1DAE" w:rsidRPr="00317ED3" w:rsidRDefault="00DA1DAE" w:rsidP="00B33209">
      <w:pPr>
        <w:pStyle w:val="Akapitzlist"/>
        <w:numPr>
          <w:ilvl w:val="0"/>
          <w:numId w:val="8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W przypadku nieosiągnięcia wskaźników, o których mowa w ust. 7, uznaje się, iż </w:t>
      </w: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nie  zrealizował projektu objętego grantem prawidłowo oraz nie rozliczył przyznanej kwoty.</w:t>
      </w:r>
    </w:p>
    <w:p w14:paraId="61978A45" w14:textId="77777777" w:rsidR="00DA1DAE" w:rsidRPr="00317ED3" w:rsidRDefault="00DA1DAE" w:rsidP="00F305F8">
      <w:pPr>
        <w:spacing w:before="0" w:after="0"/>
        <w:jc w:val="center"/>
        <w:rPr>
          <w:rFonts w:cstheme="minorHAnsi"/>
          <w:b/>
          <w:color w:val="0070C0"/>
          <w:sz w:val="20"/>
          <w:szCs w:val="20"/>
        </w:rPr>
      </w:pPr>
      <w:r w:rsidRPr="00317ED3">
        <w:rPr>
          <w:rFonts w:cstheme="minorHAnsi"/>
          <w:b/>
          <w:color w:val="0070C0"/>
          <w:sz w:val="20"/>
          <w:szCs w:val="20"/>
        </w:rPr>
        <w:t>Grant</w:t>
      </w:r>
    </w:p>
    <w:p w14:paraId="5F116C7B" w14:textId="6F2B37BD" w:rsidR="00DA1DAE" w:rsidRPr="00317ED3" w:rsidRDefault="00F305F8" w:rsidP="00F305F8">
      <w:pPr>
        <w:spacing w:before="0" w:after="0"/>
        <w:jc w:val="center"/>
        <w:rPr>
          <w:rFonts w:cstheme="minorHAnsi"/>
          <w:b/>
          <w:color w:val="0070C0"/>
          <w:sz w:val="20"/>
          <w:szCs w:val="20"/>
        </w:rPr>
      </w:pPr>
      <w:r w:rsidRPr="00317ED3">
        <w:rPr>
          <w:rFonts w:cstheme="minorHAnsi"/>
          <w:b/>
          <w:color w:val="0070C0"/>
          <w:sz w:val="20"/>
          <w:szCs w:val="20"/>
        </w:rPr>
        <w:t>§ 6.</w:t>
      </w:r>
    </w:p>
    <w:p w14:paraId="3E9B83C8" w14:textId="77777777" w:rsidR="00F305F8" w:rsidRPr="00317ED3" w:rsidRDefault="00DA1DAE" w:rsidP="00B33209">
      <w:pPr>
        <w:pStyle w:val="Akapitzlist"/>
        <w:numPr>
          <w:ilvl w:val="0"/>
          <w:numId w:val="11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Grant, o którym mowa w § 2 ust. 2, jest przekazywany przelewem przez LGD, na rachunek bankowy </w:t>
      </w:r>
      <w:proofErr w:type="spellStart"/>
      <w:r w:rsidRPr="00317ED3">
        <w:rPr>
          <w:rFonts w:cstheme="minorHAnsi"/>
          <w:sz w:val="20"/>
          <w:szCs w:val="20"/>
        </w:rPr>
        <w:t>Gran</w:t>
      </w:r>
      <w:r w:rsidR="00F305F8" w:rsidRPr="00317ED3">
        <w:rPr>
          <w:rFonts w:cstheme="minorHAnsi"/>
          <w:sz w:val="20"/>
          <w:szCs w:val="20"/>
        </w:rPr>
        <w:t>tobiorcy</w:t>
      </w:r>
      <w:proofErr w:type="spellEnd"/>
      <w:r w:rsidR="00F305F8" w:rsidRPr="00317ED3">
        <w:rPr>
          <w:rFonts w:cstheme="minorHAnsi"/>
          <w:sz w:val="20"/>
          <w:szCs w:val="20"/>
        </w:rPr>
        <w:t xml:space="preserve"> ………………………</w:t>
      </w:r>
      <w:r w:rsidRPr="00317ED3">
        <w:rPr>
          <w:rFonts w:cstheme="minorHAnsi"/>
          <w:sz w:val="20"/>
          <w:szCs w:val="20"/>
        </w:rPr>
        <w:t xml:space="preserve"> w wysokości określonej we wniosku o rozliczenie grantu.</w:t>
      </w:r>
    </w:p>
    <w:p w14:paraId="75205EBC" w14:textId="18E16440" w:rsidR="00F305F8" w:rsidRPr="00317ED3" w:rsidRDefault="00DA1DAE" w:rsidP="00B33209">
      <w:pPr>
        <w:pStyle w:val="Akapitzlist"/>
        <w:numPr>
          <w:ilvl w:val="0"/>
          <w:numId w:val="11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Grant będzie przekazany </w:t>
      </w:r>
      <w:proofErr w:type="spellStart"/>
      <w:r w:rsidRPr="00317ED3">
        <w:rPr>
          <w:rFonts w:cstheme="minorHAnsi"/>
          <w:sz w:val="20"/>
          <w:szCs w:val="20"/>
        </w:rPr>
        <w:t>Grantobiorcy</w:t>
      </w:r>
      <w:proofErr w:type="spellEnd"/>
      <w:r w:rsidRPr="00317ED3">
        <w:rPr>
          <w:rFonts w:cstheme="minorHAnsi"/>
          <w:sz w:val="20"/>
          <w:szCs w:val="20"/>
        </w:rPr>
        <w:t xml:space="preserve"> w formie zaliczki, o której mowa </w:t>
      </w:r>
      <w:r w:rsidR="00F305F8" w:rsidRPr="00317ED3">
        <w:rPr>
          <w:rFonts w:cstheme="minorHAnsi"/>
          <w:sz w:val="20"/>
          <w:szCs w:val="20"/>
        </w:rPr>
        <w:t>w § 7 lub w formie refundacji.</w:t>
      </w:r>
    </w:p>
    <w:p w14:paraId="7F090E35" w14:textId="77777777" w:rsidR="00F305F8" w:rsidRPr="00317ED3" w:rsidRDefault="00DA1DAE" w:rsidP="00B33209">
      <w:pPr>
        <w:pStyle w:val="Akapitzlist"/>
        <w:numPr>
          <w:ilvl w:val="0"/>
          <w:numId w:val="11"/>
        </w:numPr>
        <w:spacing w:before="0" w:after="0"/>
        <w:ind w:left="426" w:hanging="426"/>
        <w:rPr>
          <w:rFonts w:cstheme="minorHAnsi"/>
          <w:sz w:val="20"/>
          <w:szCs w:val="20"/>
        </w:rPr>
      </w:pP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zobowiązuje się niezwłocznie poinformować LGD o zmianie rachunku bankowego, o którym mowa w ust. 1. Zmiana ww. rachunku bankowego wymaga dokonania zmiany Umowy w formie aneksu. </w:t>
      </w: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zobowiązuje się do poniesienia kosztów związanych z przekazaniem dofinansowania w </w:t>
      </w:r>
      <w:r w:rsidRPr="00317ED3">
        <w:rPr>
          <w:rFonts w:cstheme="minorHAnsi"/>
          <w:sz w:val="20"/>
          <w:szCs w:val="20"/>
        </w:rPr>
        <w:lastRenderedPageBreak/>
        <w:t xml:space="preserve">sytuacji, gdy nastąpi zmiana rachunku bankowego wskazanego w ust. 1, o której </w:t>
      </w: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nie poinformuje LGD.</w:t>
      </w:r>
    </w:p>
    <w:p w14:paraId="08571A8E" w14:textId="1972F8FF" w:rsidR="00DA1DAE" w:rsidRPr="00317ED3" w:rsidRDefault="00DA1DAE" w:rsidP="00B33209">
      <w:pPr>
        <w:pStyle w:val="Akapitzlist"/>
        <w:numPr>
          <w:ilvl w:val="0"/>
          <w:numId w:val="11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Warunkiem uruchomienia płatności na rzecz </w:t>
      </w:r>
      <w:proofErr w:type="spellStart"/>
      <w:r w:rsidRPr="00317ED3">
        <w:rPr>
          <w:rFonts w:cstheme="minorHAnsi"/>
          <w:sz w:val="20"/>
          <w:szCs w:val="20"/>
        </w:rPr>
        <w:t>Grantobiorcy</w:t>
      </w:r>
      <w:proofErr w:type="spellEnd"/>
      <w:r w:rsidRPr="00317ED3">
        <w:rPr>
          <w:rFonts w:cstheme="minorHAnsi"/>
          <w:sz w:val="20"/>
          <w:szCs w:val="20"/>
        </w:rPr>
        <w:t xml:space="preserve"> jest dostarczenie:</w:t>
      </w:r>
    </w:p>
    <w:p w14:paraId="10E7EBDF" w14:textId="4F1F9A84" w:rsidR="00DA1DAE" w:rsidRPr="00317ED3" w:rsidRDefault="004326CC" w:rsidP="00B33209">
      <w:pPr>
        <w:pStyle w:val="Akapitzlist"/>
        <w:numPr>
          <w:ilvl w:val="0"/>
          <w:numId w:val="12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................</w:t>
      </w:r>
      <w:r w:rsidR="00DA1DAE" w:rsidRPr="00317ED3">
        <w:rPr>
          <w:rFonts w:cstheme="minorHAnsi"/>
          <w:sz w:val="20"/>
          <w:szCs w:val="20"/>
        </w:rPr>
        <w:t>.</w:t>
      </w:r>
    </w:p>
    <w:p w14:paraId="2C50752C" w14:textId="77777777" w:rsidR="00DA1DAE" w:rsidRPr="00317ED3" w:rsidRDefault="00DA1DAE" w:rsidP="004326CC">
      <w:pPr>
        <w:spacing w:before="0" w:after="0"/>
        <w:jc w:val="center"/>
        <w:rPr>
          <w:rFonts w:cstheme="minorHAnsi"/>
          <w:b/>
          <w:color w:val="0070C0"/>
          <w:sz w:val="20"/>
          <w:szCs w:val="20"/>
        </w:rPr>
      </w:pPr>
      <w:r w:rsidRPr="00317ED3">
        <w:rPr>
          <w:rFonts w:cstheme="minorHAnsi"/>
          <w:b/>
          <w:color w:val="0070C0"/>
          <w:sz w:val="20"/>
          <w:szCs w:val="20"/>
        </w:rPr>
        <w:t>Zaliczka</w:t>
      </w:r>
    </w:p>
    <w:p w14:paraId="4E677327" w14:textId="0A779E96" w:rsidR="00DA1DAE" w:rsidRPr="00317ED3" w:rsidRDefault="004326CC" w:rsidP="004326CC">
      <w:pPr>
        <w:spacing w:before="0" w:after="0"/>
        <w:jc w:val="center"/>
        <w:rPr>
          <w:rFonts w:cstheme="minorHAnsi"/>
          <w:b/>
          <w:color w:val="0070C0"/>
          <w:sz w:val="20"/>
          <w:szCs w:val="20"/>
        </w:rPr>
      </w:pPr>
      <w:r w:rsidRPr="00317ED3">
        <w:rPr>
          <w:rFonts w:cstheme="minorHAnsi"/>
          <w:b/>
          <w:color w:val="0070C0"/>
          <w:sz w:val="20"/>
          <w:szCs w:val="20"/>
        </w:rPr>
        <w:t>§ 7</w:t>
      </w:r>
    </w:p>
    <w:p w14:paraId="02E8CB60" w14:textId="77777777" w:rsidR="004326CC" w:rsidRPr="00317ED3" w:rsidRDefault="00DA1DAE" w:rsidP="00B33209">
      <w:pPr>
        <w:pStyle w:val="Akapitzlist"/>
        <w:numPr>
          <w:ilvl w:val="0"/>
          <w:numId w:val="13"/>
        </w:numPr>
        <w:spacing w:before="0" w:after="0"/>
        <w:ind w:left="426" w:hanging="568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Zaliczka jest udzielana </w:t>
      </w:r>
      <w:proofErr w:type="spellStart"/>
      <w:r w:rsidRPr="00317ED3">
        <w:rPr>
          <w:rFonts w:cstheme="minorHAnsi"/>
          <w:sz w:val="20"/>
          <w:szCs w:val="20"/>
        </w:rPr>
        <w:t>Grantobiorcy</w:t>
      </w:r>
      <w:proofErr w:type="spellEnd"/>
      <w:r w:rsidRPr="00317ED3">
        <w:rPr>
          <w:rFonts w:cstheme="minorHAnsi"/>
          <w:sz w:val="20"/>
          <w:szCs w:val="20"/>
        </w:rPr>
        <w:t xml:space="preserve"> w wysokości nie większej i na okres nie dłuższy niż jest to niezbędne dla prawidłowej realizacji projektu objętego grantem. Maksymalna kwota pierwszej transzy nie może przekroczyć ……</w:t>
      </w:r>
      <w:r w:rsidR="004326CC" w:rsidRPr="00317ED3">
        <w:rPr>
          <w:rFonts w:cstheme="minorHAnsi"/>
          <w:sz w:val="20"/>
          <w:szCs w:val="20"/>
        </w:rPr>
        <w:t xml:space="preserve"> % </w:t>
      </w:r>
      <w:r w:rsidRPr="00317ED3">
        <w:rPr>
          <w:rFonts w:cstheme="minorHAnsi"/>
          <w:sz w:val="20"/>
          <w:szCs w:val="20"/>
        </w:rPr>
        <w:t>grantu.</w:t>
      </w:r>
    </w:p>
    <w:p w14:paraId="216586F9" w14:textId="77777777" w:rsidR="004326CC" w:rsidRPr="00317ED3" w:rsidRDefault="00DA1DAE" w:rsidP="00B33209">
      <w:pPr>
        <w:pStyle w:val="Akapitzlist"/>
        <w:numPr>
          <w:ilvl w:val="0"/>
          <w:numId w:val="13"/>
        </w:numPr>
        <w:spacing w:before="0" w:after="0"/>
        <w:ind w:left="426" w:hanging="568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Dofinansowanie w formie zaliczki może być przekazane w kilku transzach przed zakończeniem realizacji projektu objętego grantem. Wypłata transz następować będzie zgodnie z harmonogramem płatności stano</w:t>
      </w:r>
      <w:r w:rsidR="004326CC" w:rsidRPr="00317ED3">
        <w:rPr>
          <w:rFonts w:cstheme="minorHAnsi"/>
          <w:sz w:val="20"/>
          <w:szCs w:val="20"/>
        </w:rPr>
        <w:t>wiącym załącznik nr 2 do Umowy.</w:t>
      </w:r>
    </w:p>
    <w:p w14:paraId="65ADC693" w14:textId="77777777" w:rsidR="004326CC" w:rsidRPr="00317ED3" w:rsidRDefault="004326CC" w:rsidP="00B33209">
      <w:pPr>
        <w:pStyle w:val="Akapitzlist"/>
        <w:numPr>
          <w:ilvl w:val="0"/>
          <w:numId w:val="13"/>
        </w:numPr>
        <w:spacing w:before="0" w:after="0"/>
        <w:ind w:left="426" w:hanging="568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Pierwsza oraz kolejne transze </w:t>
      </w:r>
      <w:r w:rsidR="00DA1DAE" w:rsidRPr="00317ED3">
        <w:rPr>
          <w:rFonts w:cstheme="minorHAnsi"/>
          <w:sz w:val="20"/>
          <w:szCs w:val="20"/>
        </w:rPr>
        <w:t xml:space="preserve">są przekazywane w wysokości określonej we wniosku o rozliczenie grantu w terminie 14 dni roboczych, po przeprowadzeniu </w:t>
      </w:r>
      <w:r w:rsidRPr="00317ED3">
        <w:rPr>
          <w:rFonts w:cstheme="minorHAnsi"/>
          <w:sz w:val="20"/>
          <w:szCs w:val="20"/>
        </w:rPr>
        <w:br/>
      </w:r>
      <w:r w:rsidR="00DA1DAE" w:rsidRPr="00317ED3">
        <w:rPr>
          <w:rFonts w:cstheme="minorHAnsi"/>
          <w:sz w:val="20"/>
          <w:szCs w:val="20"/>
        </w:rPr>
        <w:t>i zakończeniu weryfikacji wniosku pod względem spełniania warunków określonych w Umowie.</w:t>
      </w:r>
    </w:p>
    <w:p w14:paraId="69F31E0F" w14:textId="77777777" w:rsidR="004326CC" w:rsidRPr="00317ED3" w:rsidRDefault="00DA1DAE" w:rsidP="00B33209">
      <w:pPr>
        <w:pStyle w:val="Akapitzlist"/>
        <w:numPr>
          <w:ilvl w:val="0"/>
          <w:numId w:val="13"/>
        </w:numPr>
        <w:spacing w:before="0" w:after="0"/>
        <w:ind w:left="426" w:hanging="568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Pierwsza transza dofinansowania jest przekazywana po wniesieniu przez </w:t>
      </w:r>
      <w:proofErr w:type="spellStart"/>
      <w:r w:rsidRPr="00317ED3">
        <w:rPr>
          <w:rFonts w:cstheme="minorHAnsi"/>
          <w:sz w:val="20"/>
          <w:szCs w:val="20"/>
        </w:rPr>
        <w:t>Grantobiorcę</w:t>
      </w:r>
      <w:proofErr w:type="spellEnd"/>
      <w:r w:rsidRPr="00317ED3">
        <w:rPr>
          <w:rFonts w:cstheme="minorHAnsi"/>
          <w:sz w:val="20"/>
          <w:szCs w:val="20"/>
        </w:rPr>
        <w:t xml:space="preserve"> prawidłowo ustanowionego zabez</w:t>
      </w:r>
      <w:r w:rsidR="004326CC" w:rsidRPr="00317ED3">
        <w:rPr>
          <w:rFonts w:cstheme="minorHAnsi"/>
          <w:sz w:val="20"/>
          <w:szCs w:val="20"/>
        </w:rPr>
        <w:t>pieczenia, o którym mowa w § 9.</w:t>
      </w:r>
    </w:p>
    <w:p w14:paraId="230A8CBE" w14:textId="77777777" w:rsidR="004326CC" w:rsidRPr="00317ED3" w:rsidRDefault="00DA1DAE" w:rsidP="00B33209">
      <w:pPr>
        <w:pStyle w:val="Akapitzlist"/>
        <w:numPr>
          <w:ilvl w:val="0"/>
          <w:numId w:val="13"/>
        </w:numPr>
        <w:spacing w:before="0" w:after="0"/>
        <w:ind w:left="426" w:hanging="568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Kwota wnioskowanej transzy musi być uzasadniona faktycznie planowanymi działaniami projektu objętego grantem.</w:t>
      </w:r>
    </w:p>
    <w:p w14:paraId="6BD3AE1B" w14:textId="11B28CA1" w:rsidR="00DA1DAE" w:rsidRPr="00317ED3" w:rsidRDefault="00DA1DAE" w:rsidP="00B33209">
      <w:pPr>
        <w:pStyle w:val="Akapitzlist"/>
        <w:numPr>
          <w:ilvl w:val="0"/>
          <w:numId w:val="13"/>
        </w:numPr>
        <w:spacing w:before="0" w:after="0"/>
        <w:ind w:left="426" w:hanging="568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W przypadku niemożliwości dokonania wypłaty transzy dofinansowania spowodowanej okresowym brakiem środków, o których mowa w § 2 ust. 2 Umowy, </w:t>
      </w: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ma prawo renegocjować harmonogram realizacji projektu objętego grantem wskazany we wniosku o powierzenie grantu i harmonogram płatności, o którym mowa w § 8 ust. 1.</w:t>
      </w:r>
    </w:p>
    <w:p w14:paraId="32CB2816" w14:textId="77777777" w:rsidR="00DA1DAE" w:rsidRPr="00317ED3" w:rsidRDefault="00DA1DAE" w:rsidP="004326CC">
      <w:pPr>
        <w:spacing w:before="0" w:after="0"/>
        <w:jc w:val="center"/>
        <w:rPr>
          <w:rFonts w:cstheme="minorHAnsi"/>
          <w:b/>
          <w:color w:val="0070C0"/>
          <w:sz w:val="20"/>
          <w:szCs w:val="20"/>
        </w:rPr>
      </w:pPr>
      <w:r w:rsidRPr="00317ED3">
        <w:rPr>
          <w:rFonts w:cstheme="minorHAnsi"/>
          <w:b/>
          <w:color w:val="0070C0"/>
          <w:sz w:val="20"/>
          <w:szCs w:val="20"/>
        </w:rPr>
        <w:t>Rozliczenie płatności</w:t>
      </w:r>
    </w:p>
    <w:p w14:paraId="0B3C59EF" w14:textId="09C9C612" w:rsidR="00DA1DAE" w:rsidRPr="00317ED3" w:rsidRDefault="004326CC" w:rsidP="004326CC">
      <w:pPr>
        <w:spacing w:before="0" w:after="0"/>
        <w:jc w:val="center"/>
        <w:rPr>
          <w:rFonts w:cstheme="minorHAnsi"/>
          <w:b/>
          <w:color w:val="0070C0"/>
          <w:sz w:val="20"/>
          <w:szCs w:val="20"/>
        </w:rPr>
      </w:pPr>
      <w:r w:rsidRPr="00317ED3">
        <w:rPr>
          <w:rFonts w:cstheme="minorHAnsi"/>
          <w:b/>
          <w:color w:val="0070C0"/>
          <w:sz w:val="20"/>
          <w:szCs w:val="20"/>
        </w:rPr>
        <w:t>§ 8.</w:t>
      </w:r>
    </w:p>
    <w:p w14:paraId="6FC5F557" w14:textId="68A3E47F" w:rsidR="004326CC" w:rsidRPr="00317ED3" w:rsidRDefault="00DA1DAE" w:rsidP="00B33209">
      <w:pPr>
        <w:pStyle w:val="Akapitzlist"/>
        <w:numPr>
          <w:ilvl w:val="0"/>
          <w:numId w:val="14"/>
        </w:numPr>
        <w:spacing w:before="0" w:after="0"/>
        <w:ind w:left="426" w:hanging="426"/>
        <w:rPr>
          <w:rFonts w:cstheme="minorHAnsi"/>
          <w:sz w:val="20"/>
          <w:szCs w:val="20"/>
        </w:rPr>
      </w:pP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sporz</w:t>
      </w:r>
      <w:r w:rsidRPr="008E3CD1">
        <w:rPr>
          <w:rFonts w:cstheme="minorHAnsi"/>
          <w:sz w:val="20"/>
          <w:szCs w:val="20"/>
        </w:rPr>
        <w:t xml:space="preserve">ądza i przekazuje do LGD </w:t>
      </w:r>
      <w:r w:rsidR="00252F79" w:rsidRPr="008E3CD1">
        <w:rPr>
          <w:rFonts w:cstheme="minorHAnsi"/>
          <w:sz w:val="20"/>
          <w:szCs w:val="20"/>
        </w:rPr>
        <w:t xml:space="preserve">propozycje </w:t>
      </w:r>
      <w:r w:rsidRPr="008E3CD1">
        <w:rPr>
          <w:rFonts w:cstheme="minorHAnsi"/>
          <w:sz w:val="20"/>
          <w:szCs w:val="20"/>
        </w:rPr>
        <w:t>harmonogram</w:t>
      </w:r>
      <w:r w:rsidR="00252F79" w:rsidRPr="008E3CD1">
        <w:rPr>
          <w:rFonts w:cstheme="minorHAnsi"/>
          <w:sz w:val="20"/>
          <w:szCs w:val="20"/>
        </w:rPr>
        <w:t>u</w:t>
      </w:r>
      <w:r w:rsidRPr="008E3CD1">
        <w:rPr>
          <w:rFonts w:cstheme="minorHAnsi"/>
          <w:sz w:val="20"/>
          <w:szCs w:val="20"/>
        </w:rPr>
        <w:t xml:space="preserve"> płatności, stanowiący załącznik nr 2 do Umowy. Harmonogram płatności stanowi integralną część Umowy, a jego aktualizacje przekazywane są zgodnie z ust. 2 oraz 4 i nie wymagają zawarcia aneksu.</w:t>
      </w:r>
      <w:r w:rsidR="00252F79" w:rsidRPr="008E3CD1">
        <w:rPr>
          <w:rFonts w:cstheme="minorHAnsi"/>
          <w:sz w:val="20"/>
          <w:szCs w:val="20"/>
        </w:rPr>
        <w:t xml:space="preserve"> Propozycje i aktualizacja harmonogramu płatności wymaga akceptacji LGD.</w:t>
      </w:r>
    </w:p>
    <w:p w14:paraId="59C73651" w14:textId="77777777" w:rsidR="004326CC" w:rsidRPr="00317ED3" w:rsidRDefault="00DA1DAE" w:rsidP="00B33209">
      <w:pPr>
        <w:pStyle w:val="Akapitzlist"/>
        <w:numPr>
          <w:ilvl w:val="0"/>
          <w:numId w:val="14"/>
        </w:numPr>
        <w:spacing w:before="0" w:after="0"/>
        <w:ind w:left="426" w:hanging="426"/>
        <w:rPr>
          <w:rFonts w:cstheme="minorHAnsi"/>
          <w:sz w:val="20"/>
          <w:szCs w:val="20"/>
        </w:rPr>
      </w:pP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jest zobowiązany do składania zaktualizowanego harmonogramu płatności, w przypadku jego zmiany w stosunku do obowiązującego, wraz </w:t>
      </w:r>
      <w:r w:rsidR="004326CC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 xml:space="preserve">z wnioskiem o rozliczenie grantu. W przypadku, gdy po weryfikacji wniosku </w:t>
      </w:r>
      <w:r w:rsidR="004326CC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 xml:space="preserve">o rozliczenie grantu złożony harmonogram płatności będzie wymagał korekty, </w:t>
      </w: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jest zobowiązany do jej dokonania w terminie wskazanym przez LGD.</w:t>
      </w:r>
    </w:p>
    <w:p w14:paraId="713633BB" w14:textId="77777777" w:rsidR="004326CC" w:rsidRPr="00317ED3" w:rsidRDefault="00DA1DAE" w:rsidP="00B33209">
      <w:pPr>
        <w:pStyle w:val="Akapitzlist"/>
        <w:numPr>
          <w:ilvl w:val="0"/>
          <w:numId w:val="14"/>
        </w:numPr>
        <w:spacing w:before="0" w:after="0"/>
        <w:ind w:left="426" w:hanging="426"/>
        <w:rPr>
          <w:rFonts w:cstheme="minorHAnsi"/>
          <w:sz w:val="20"/>
          <w:szCs w:val="20"/>
        </w:rPr>
      </w:pP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jest zobowiązany do złożenia wniosku o rozliczenie grantu zgodnie z zapisami ust. 11, z uwzględnieniem zapisów § 11 ust. 2.</w:t>
      </w:r>
    </w:p>
    <w:p w14:paraId="57594023" w14:textId="3B0A420E" w:rsidR="004326CC" w:rsidRPr="00317ED3" w:rsidRDefault="00DA1DAE" w:rsidP="00B33209">
      <w:pPr>
        <w:pStyle w:val="Akapitzlist"/>
        <w:numPr>
          <w:ilvl w:val="0"/>
          <w:numId w:val="14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lastRenderedPageBreak/>
        <w:t xml:space="preserve">Wniosek o rozliczenie grantu wraz z wymaganymi załącznikami, w ramach którego </w:t>
      </w: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wnioskuje o przekazanie grantu oraz przekazuje informację o postępie realizacji grantu są składane przez </w:t>
      </w:r>
      <w:proofErr w:type="spellStart"/>
      <w:r w:rsidRPr="00317ED3">
        <w:rPr>
          <w:rFonts w:cstheme="minorHAnsi"/>
          <w:sz w:val="20"/>
          <w:szCs w:val="20"/>
        </w:rPr>
        <w:t>Gr</w:t>
      </w:r>
      <w:r w:rsidR="004326CC" w:rsidRPr="00317ED3">
        <w:rPr>
          <w:rFonts w:cstheme="minorHAnsi"/>
          <w:sz w:val="20"/>
          <w:szCs w:val="20"/>
        </w:rPr>
        <w:t>antobiorcę</w:t>
      </w:r>
      <w:proofErr w:type="spellEnd"/>
      <w:r w:rsidR="004326CC" w:rsidRPr="00317ED3">
        <w:rPr>
          <w:rFonts w:cstheme="minorHAnsi"/>
          <w:sz w:val="20"/>
          <w:szCs w:val="20"/>
        </w:rPr>
        <w:t xml:space="preserve"> w wersji papierowej</w:t>
      </w:r>
      <w:r w:rsidR="0020337D">
        <w:rPr>
          <w:rFonts w:cstheme="minorHAnsi"/>
          <w:sz w:val="20"/>
          <w:szCs w:val="20"/>
        </w:rPr>
        <w:t xml:space="preserve"> i </w:t>
      </w:r>
      <w:r w:rsidR="0020337D" w:rsidRPr="008E3CD1">
        <w:rPr>
          <w:rFonts w:cstheme="minorHAnsi"/>
          <w:sz w:val="20"/>
          <w:szCs w:val="20"/>
        </w:rPr>
        <w:t>elektronicznej.</w:t>
      </w:r>
    </w:p>
    <w:p w14:paraId="7B6730F2" w14:textId="5A69E7D1" w:rsidR="00DA1DAE" w:rsidRPr="00317ED3" w:rsidRDefault="00DA1DAE" w:rsidP="00B33209">
      <w:pPr>
        <w:pStyle w:val="Akapitzlist"/>
        <w:numPr>
          <w:ilvl w:val="0"/>
          <w:numId w:val="14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Warunkiem zatwierdzenia wniosku o rozliczenie grantu i przekazanie </w:t>
      </w:r>
      <w:proofErr w:type="spellStart"/>
      <w:r w:rsidRPr="00317ED3">
        <w:rPr>
          <w:rFonts w:cstheme="minorHAnsi"/>
          <w:sz w:val="20"/>
          <w:szCs w:val="20"/>
        </w:rPr>
        <w:t>Grantobiorcy</w:t>
      </w:r>
      <w:proofErr w:type="spellEnd"/>
      <w:r w:rsidRPr="00317ED3">
        <w:rPr>
          <w:rFonts w:cstheme="minorHAnsi"/>
          <w:sz w:val="20"/>
          <w:szCs w:val="20"/>
        </w:rPr>
        <w:t xml:space="preserve"> kolejnej transzy dofinansowania jest:</w:t>
      </w:r>
    </w:p>
    <w:p w14:paraId="2AD4DF11" w14:textId="66146789" w:rsidR="00DA1DAE" w:rsidRPr="00317ED3" w:rsidRDefault="00DA1DAE" w:rsidP="00B33209">
      <w:pPr>
        <w:pStyle w:val="Akapitzlist"/>
        <w:numPr>
          <w:ilvl w:val="0"/>
          <w:numId w:val="15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złożenie przez </w:t>
      </w:r>
      <w:proofErr w:type="spellStart"/>
      <w:r w:rsidRPr="00317ED3">
        <w:rPr>
          <w:rFonts w:cstheme="minorHAnsi"/>
          <w:sz w:val="20"/>
          <w:szCs w:val="20"/>
        </w:rPr>
        <w:t>Grantobiorcę</w:t>
      </w:r>
      <w:proofErr w:type="spellEnd"/>
      <w:r w:rsidRPr="00317ED3">
        <w:rPr>
          <w:rFonts w:cstheme="minorHAnsi"/>
          <w:sz w:val="20"/>
          <w:szCs w:val="20"/>
        </w:rPr>
        <w:t xml:space="preserve"> do LGD prawidłowego, kompletnego </w:t>
      </w:r>
      <w:r w:rsidR="004326CC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>i spełniającego wymogi formalne i merytoryczne wniosku o rozliczenie grantu wraz z następującymi dokumentami potwierdzającymi realizację projektu objętego grantem:</w:t>
      </w:r>
    </w:p>
    <w:p w14:paraId="13467574" w14:textId="77777777" w:rsidR="004326CC" w:rsidRPr="00317ED3" w:rsidRDefault="00DA1DAE" w:rsidP="00B33209">
      <w:pPr>
        <w:pStyle w:val="Akapitzlist"/>
        <w:numPr>
          <w:ilvl w:val="0"/>
          <w:numId w:val="16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oświadczenie o wydatkowaniu środków zgodnie z przeznaczeniem grantu oraz cząstkowego lub końcowego protokołu odbioru wypracowanych wskaźników wraz z opisem osiągniętych efektów,</w:t>
      </w:r>
    </w:p>
    <w:p w14:paraId="416861BA" w14:textId="77777777" w:rsidR="004326CC" w:rsidRPr="00317ED3" w:rsidRDefault="00DA1DAE" w:rsidP="00B33209">
      <w:pPr>
        <w:pStyle w:val="Akapitzlist"/>
        <w:numPr>
          <w:ilvl w:val="0"/>
          <w:numId w:val="16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złożenie oznaczonymi datą i potwierdzonymi za zgodność z oryginałem przez </w:t>
      </w:r>
      <w:proofErr w:type="spellStart"/>
      <w:r w:rsidRPr="00317ED3">
        <w:rPr>
          <w:rFonts w:cstheme="minorHAnsi"/>
          <w:sz w:val="20"/>
          <w:szCs w:val="20"/>
        </w:rPr>
        <w:t>Grantobiorcę</w:t>
      </w:r>
      <w:proofErr w:type="spellEnd"/>
      <w:r w:rsidRPr="00317ED3">
        <w:rPr>
          <w:rFonts w:cstheme="minorHAnsi"/>
          <w:sz w:val="20"/>
          <w:szCs w:val="20"/>
        </w:rPr>
        <w:t xml:space="preserve"> lub osobę upoważnioną do reprezentowania </w:t>
      </w:r>
      <w:proofErr w:type="spellStart"/>
      <w:r w:rsidRPr="00317ED3">
        <w:rPr>
          <w:rFonts w:cstheme="minorHAnsi"/>
          <w:sz w:val="20"/>
          <w:szCs w:val="20"/>
        </w:rPr>
        <w:t>Grantobiorcy</w:t>
      </w:r>
      <w:proofErr w:type="spellEnd"/>
      <w:r w:rsidRPr="00317ED3">
        <w:rPr>
          <w:rFonts w:cstheme="minorHAnsi"/>
          <w:sz w:val="20"/>
          <w:szCs w:val="20"/>
        </w:rPr>
        <w:t>, kopiami dokumentów potwierdzających odbiór urządzeń/sprzętu lub wykonanie prac, jeżeli dokumenty odbioru wymagane są prawem,</w:t>
      </w:r>
    </w:p>
    <w:p w14:paraId="71E7C3C6" w14:textId="77777777" w:rsidR="004326CC" w:rsidRPr="00317ED3" w:rsidRDefault="00DA1DAE" w:rsidP="00B33209">
      <w:pPr>
        <w:pStyle w:val="Akapitzlist"/>
        <w:numPr>
          <w:ilvl w:val="0"/>
          <w:numId w:val="16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złożenie informacji o wszystkich uczestnikach projektu objętego grantem, zgodnie z zakresem określonym w załączniku nr </w:t>
      </w:r>
      <w:r w:rsidR="004326CC" w:rsidRPr="00317ED3">
        <w:rPr>
          <w:rFonts w:cstheme="minorHAnsi"/>
          <w:sz w:val="20"/>
          <w:szCs w:val="20"/>
        </w:rPr>
        <w:t>………</w:t>
      </w:r>
      <w:r w:rsidRPr="00317ED3">
        <w:rPr>
          <w:rFonts w:cstheme="minorHAnsi"/>
          <w:sz w:val="20"/>
          <w:szCs w:val="20"/>
        </w:rPr>
        <w:t>… do Umowy i na warunkach określonych Wytycznych w zakresie monitorowania,</w:t>
      </w:r>
    </w:p>
    <w:p w14:paraId="3A10DAD6" w14:textId="634E84DB" w:rsidR="00DA1DAE" w:rsidRPr="00317ED3" w:rsidRDefault="00DA1DAE" w:rsidP="00B33209">
      <w:pPr>
        <w:pStyle w:val="Akapitzlist"/>
        <w:numPr>
          <w:ilvl w:val="0"/>
          <w:numId w:val="16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złożenie dokumentów, o których mowa w § 5 ust. 6, potwierdzających wykonanie wskaźników i odnoszących się do wniosku o rozliczenie grantu;</w:t>
      </w:r>
    </w:p>
    <w:p w14:paraId="524CDD2B" w14:textId="77777777" w:rsidR="004326CC" w:rsidRPr="00317ED3" w:rsidRDefault="00DA1DAE" w:rsidP="00B33209">
      <w:pPr>
        <w:pStyle w:val="Akapitzlist"/>
        <w:numPr>
          <w:ilvl w:val="0"/>
          <w:numId w:val="15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dokonanie przez LGD poświadczenia realizacji projektu objętego grantem;</w:t>
      </w:r>
    </w:p>
    <w:p w14:paraId="3507A036" w14:textId="77777777" w:rsidR="004326CC" w:rsidRPr="00317ED3" w:rsidRDefault="00DA1DAE" w:rsidP="00B33209">
      <w:pPr>
        <w:pStyle w:val="Akapitzlist"/>
        <w:numPr>
          <w:ilvl w:val="0"/>
          <w:numId w:val="15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dostępność środków na rachunku bankowym LGD,</w:t>
      </w:r>
    </w:p>
    <w:p w14:paraId="5725BEAE" w14:textId="77777777" w:rsidR="004326CC" w:rsidRPr="00317ED3" w:rsidRDefault="00DA1DAE" w:rsidP="00B33209">
      <w:pPr>
        <w:pStyle w:val="Akapitzlist"/>
        <w:numPr>
          <w:ilvl w:val="0"/>
          <w:numId w:val="15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spełnienie warunków, o których mowa w § 6 ust. 4 Umowy.</w:t>
      </w:r>
    </w:p>
    <w:p w14:paraId="57AECFCC" w14:textId="11C048C7" w:rsidR="004326CC" w:rsidRPr="00317ED3" w:rsidRDefault="00DA1DAE" w:rsidP="00B33209">
      <w:pPr>
        <w:pStyle w:val="Akapitzlist"/>
        <w:numPr>
          <w:ilvl w:val="0"/>
          <w:numId w:val="14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Kwalifikowalność poniesionych wydatków oceniana jest w trakcie realizacji projektu objętego grantem, w trakcie </w:t>
      </w:r>
      <w:del w:id="29" w:author="LGD" w:date="2019-10-24T09:37:00Z">
        <w:r w:rsidRPr="00317ED3" w:rsidDel="00EE0D54">
          <w:rPr>
            <w:rFonts w:cstheme="minorHAnsi"/>
            <w:sz w:val="20"/>
            <w:szCs w:val="20"/>
          </w:rPr>
          <w:delText xml:space="preserve">wizyty monitoringowej </w:delText>
        </w:r>
      </w:del>
      <w:proofErr w:type="spellStart"/>
      <w:ins w:id="30" w:author="LGD" w:date="2019-10-24T09:37:00Z">
        <w:r w:rsidR="00EE0D54">
          <w:rPr>
            <w:rFonts w:cstheme="minorHAnsi"/>
            <w:sz w:val="20"/>
            <w:szCs w:val="20"/>
          </w:rPr>
          <w:t>kontroli</w:t>
        </w:r>
      </w:ins>
      <w:r w:rsidRPr="00317ED3">
        <w:rPr>
          <w:rFonts w:cstheme="minorHAnsi"/>
          <w:sz w:val="20"/>
          <w:szCs w:val="20"/>
        </w:rPr>
        <w:t>grantu</w:t>
      </w:r>
      <w:proofErr w:type="spellEnd"/>
      <w:r w:rsidRPr="00317ED3">
        <w:rPr>
          <w:rFonts w:cstheme="minorHAnsi"/>
          <w:sz w:val="20"/>
          <w:szCs w:val="20"/>
        </w:rPr>
        <w:t xml:space="preserve"> na miejscu, kontroli trwałości oraz innych czynności kontrolnych prowadzonych przez podmioty do tego upoważnion</w:t>
      </w:r>
      <w:r w:rsidR="004326CC" w:rsidRPr="00317ED3">
        <w:rPr>
          <w:rFonts w:cstheme="minorHAnsi"/>
          <w:sz w:val="20"/>
          <w:szCs w:val="20"/>
        </w:rPr>
        <w:t>e, o których mowa w § 12 Umowy.</w:t>
      </w:r>
    </w:p>
    <w:p w14:paraId="19D45483" w14:textId="77777777" w:rsidR="004326CC" w:rsidRPr="00317ED3" w:rsidRDefault="00DA1DAE" w:rsidP="00B33209">
      <w:pPr>
        <w:pStyle w:val="Akapitzlist"/>
        <w:numPr>
          <w:ilvl w:val="0"/>
          <w:numId w:val="14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Do oceny kwalifikowalności poniesionych wydatków stosuje się obowiązującą </w:t>
      </w:r>
      <w:r w:rsidR="004326CC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 xml:space="preserve">w dniu poniesienia wydatku wersję Wytycznych w zakresie kwalifikowalności wydatków. W przypadku, gdy ogłoszona w trakcie realizacji projektu objętego grantem (po podpisaniu Umowy) wersja ww. wytycznych wprowadza rozwiązania korzystniejsze dla </w:t>
      </w:r>
      <w:proofErr w:type="spellStart"/>
      <w:r w:rsidRPr="00317ED3">
        <w:rPr>
          <w:rFonts w:cstheme="minorHAnsi"/>
          <w:sz w:val="20"/>
          <w:szCs w:val="20"/>
        </w:rPr>
        <w:t>Grantobiorcy</w:t>
      </w:r>
      <w:proofErr w:type="spellEnd"/>
      <w:r w:rsidRPr="00317ED3">
        <w:rPr>
          <w:rFonts w:cstheme="minorHAnsi"/>
          <w:sz w:val="20"/>
          <w:szCs w:val="20"/>
        </w:rPr>
        <w:t>, będą one miały zastosowanie w odniesieniu do wydatków w ramach Funduszu poniesionych przed dniem stosowania ww. wersji wytycznych, z zastrzeżeniem uregulowań zawartych w kryteriach wyboru operacji oraz ogłoszeniu o naborze wniosków.</w:t>
      </w:r>
    </w:p>
    <w:p w14:paraId="3AE132EE" w14:textId="77777777" w:rsidR="004326CC" w:rsidRPr="00EE0D54" w:rsidRDefault="00DA1DAE" w:rsidP="00B33209">
      <w:pPr>
        <w:pStyle w:val="Akapitzlist"/>
        <w:numPr>
          <w:ilvl w:val="0"/>
          <w:numId w:val="14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EE0D54">
        <w:rPr>
          <w:rFonts w:cstheme="minorHAnsi"/>
          <w:sz w:val="20"/>
          <w:szCs w:val="20"/>
        </w:rPr>
        <w:t xml:space="preserve">LGD, po dokonaniu weryfikacji przekazanego przez </w:t>
      </w:r>
      <w:proofErr w:type="spellStart"/>
      <w:r w:rsidRPr="00EE0D54">
        <w:rPr>
          <w:rFonts w:cstheme="minorHAnsi"/>
          <w:sz w:val="20"/>
          <w:szCs w:val="20"/>
        </w:rPr>
        <w:t>Grantobiorcę</w:t>
      </w:r>
      <w:proofErr w:type="spellEnd"/>
      <w:r w:rsidRPr="00EE0D54">
        <w:rPr>
          <w:rFonts w:cstheme="minorHAnsi"/>
          <w:sz w:val="20"/>
          <w:szCs w:val="20"/>
        </w:rPr>
        <w:t xml:space="preserve"> wniosku </w:t>
      </w:r>
      <w:r w:rsidR="004326CC" w:rsidRPr="00EE0D54">
        <w:rPr>
          <w:rFonts w:cstheme="minorHAnsi"/>
          <w:sz w:val="20"/>
          <w:szCs w:val="20"/>
        </w:rPr>
        <w:br/>
      </w:r>
      <w:r w:rsidRPr="00EE0D54">
        <w:rPr>
          <w:rFonts w:cstheme="minorHAnsi"/>
          <w:sz w:val="20"/>
          <w:szCs w:val="20"/>
        </w:rPr>
        <w:t xml:space="preserve">o rozliczenie grantu i przeprowadzeniu poświadczenia prawidłowości realizacji projektu objętego grantem, zatwierdza grantu wniosek o rozliczenie grantu </w:t>
      </w:r>
      <w:r w:rsidR="004326CC" w:rsidRPr="00EE0D54">
        <w:rPr>
          <w:rFonts w:cstheme="minorHAnsi"/>
          <w:sz w:val="20"/>
          <w:szCs w:val="20"/>
        </w:rPr>
        <w:br/>
      </w:r>
      <w:r w:rsidRPr="00EE0D54">
        <w:rPr>
          <w:rFonts w:cstheme="minorHAnsi"/>
          <w:sz w:val="20"/>
          <w:szCs w:val="20"/>
        </w:rPr>
        <w:t xml:space="preserve">i przekazuje </w:t>
      </w:r>
      <w:proofErr w:type="spellStart"/>
      <w:r w:rsidRPr="00EE0D54">
        <w:rPr>
          <w:rFonts w:cstheme="minorHAnsi"/>
          <w:sz w:val="20"/>
          <w:szCs w:val="20"/>
        </w:rPr>
        <w:t>Grantobiorcy</w:t>
      </w:r>
      <w:proofErr w:type="spellEnd"/>
      <w:r w:rsidRPr="00EE0D54">
        <w:rPr>
          <w:rFonts w:cstheme="minorHAnsi"/>
          <w:sz w:val="20"/>
          <w:szCs w:val="20"/>
        </w:rPr>
        <w:t xml:space="preserve"> pis</w:t>
      </w:r>
      <w:r w:rsidR="004326CC" w:rsidRPr="00EE0D54">
        <w:rPr>
          <w:rFonts w:cstheme="minorHAnsi"/>
          <w:sz w:val="20"/>
          <w:szCs w:val="20"/>
        </w:rPr>
        <w:t>emną informację w tym zakresie.</w:t>
      </w:r>
    </w:p>
    <w:p w14:paraId="45E3CE6F" w14:textId="77777777" w:rsidR="004326CC" w:rsidRPr="00317ED3" w:rsidRDefault="00DA1DAE" w:rsidP="00B33209">
      <w:pPr>
        <w:pStyle w:val="Akapitzlist"/>
        <w:numPr>
          <w:ilvl w:val="0"/>
          <w:numId w:val="14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W przypadku stwierdzenia błędów formalnych, merytorycznych lub rachunkowych w złożonym wniosku o rozliczenie grantu, LGD wzywa </w:t>
      </w:r>
      <w:proofErr w:type="spellStart"/>
      <w:r w:rsidRPr="00317ED3">
        <w:rPr>
          <w:rFonts w:cstheme="minorHAnsi"/>
          <w:sz w:val="20"/>
          <w:szCs w:val="20"/>
        </w:rPr>
        <w:t>Grantobiorcę</w:t>
      </w:r>
      <w:proofErr w:type="spellEnd"/>
      <w:r w:rsidRPr="00317ED3">
        <w:rPr>
          <w:rFonts w:cstheme="minorHAnsi"/>
          <w:sz w:val="20"/>
          <w:szCs w:val="20"/>
        </w:rPr>
        <w:t xml:space="preserve"> do poprawienia lub uzupełnienia wniosku, bądź do złożenia dodatkowych wyjaśnień w terminie wyznaczonym przez LGD, jednakże nie krótszym niż 7 dni </w:t>
      </w:r>
      <w:r w:rsidRPr="00317ED3">
        <w:rPr>
          <w:rFonts w:cstheme="minorHAnsi"/>
          <w:sz w:val="20"/>
          <w:szCs w:val="20"/>
        </w:rPr>
        <w:lastRenderedPageBreak/>
        <w:t xml:space="preserve">kalendarzowych. Powyższe nie wyklucza możliwości samodzielnego dokonania przez LGD uzupełnienia lub poprawienia wniosku </w:t>
      </w:r>
      <w:r w:rsidR="004326CC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 xml:space="preserve">o rozliczenie </w:t>
      </w:r>
      <w:r w:rsidR="004326CC" w:rsidRPr="00317ED3">
        <w:rPr>
          <w:rFonts w:cstheme="minorHAnsi"/>
          <w:sz w:val="20"/>
          <w:szCs w:val="20"/>
        </w:rPr>
        <w:t>grantu z zastrzeżeniem ust. 10.</w:t>
      </w:r>
    </w:p>
    <w:p w14:paraId="42F80210" w14:textId="77777777" w:rsidR="004326CC" w:rsidRPr="00317ED3" w:rsidRDefault="00DA1DAE" w:rsidP="00B33209">
      <w:pPr>
        <w:pStyle w:val="Akapitzlist"/>
        <w:numPr>
          <w:ilvl w:val="0"/>
          <w:numId w:val="14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LGD nie może poprawiać lub uzupełniać informację o postępach rzeczowych oraz informacji finansowych zawartych we wniosku o rozliczenie grantu </w:t>
      </w:r>
      <w:r w:rsidR="004326CC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 xml:space="preserve">i załącznikach do niego, o ile nie dotyczy to oczywistych omyłek pisarskich </w:t>
      </w:r>
      <w:r w:rsidR="004326CC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>i rachunkowych.</w:t>
      </w:r>
    </w:p>
    <w:p w14:paraId="404B67FC" w14:textId="68FFA669" w:rsidR="004326CC" w:rsidRPr="000471E6" w:rsidRDefault="000471E6" w:rsidP="00B33209">
      <w:pPr>
        <w:pStyle w:val="Akapitzlist"/>
        <w:numPr>
          <w:ilvl w:val="0"/>
          <w:numId w:val="14"/>
        </w:numPr>
        <w:spacing w:before="0" w:after="0"/>
        <w:ind w:left="426" w:hanging="426"/>
        <w:rPr>
          <w:rFonts w:cstheme="minorHAnsi"/>
          <w:sz w:val="20"/>
          <w:szCs w:val="20"/>
        </w:rPr>
      </w:pPr>
      <w:proofErr w:type="spellStart"/>
      <w:r w:rsidRPr="000471E6">
        <w:rPr>
          <w:rFonts w:cstheme="minorHAnsi"/>
          <w:sz w:val="20"/>
          <w:szCs w:val="20"/>
        </w:rPr>
        <w:t>Grantobiorca</w:t>
      </w:r>
      <w:proofErr w:type="spellEnd"/>
      <w:r w:rsidRPr="000471E6">
        <w:rPr>
          <w:rFonts w:cstheme="minorHAnsi"/>
          <w:sz w:val="20"/>
          <w:szCs w:val="20"/>
        </w:rPr>
        <w:t xml:space="preserve"> składa końcowy wniosek o rozliczenie grantu do LGD, w terminie do </w:t>
      </w:r>
      <w:r w:rsidRPr="008E3CD1">
        <w:rPr>
          <w:rFonts w:cstheme="minorHAnsi"/>
          <w:b/>
          <w:sz w:val="20"/>
          <w:szCs w:val="20"/>
          <w:u w:val="single"/>
        </w:rPr>
        <w:t>14 dni</w:t>
      </w:r>
      <w:r w:rsidRPr="008E3CD1">
        <w:rPr>
          <w:rFonts w:cstheme="minorHAnsi"/>
          <w:sz w:val="20"/>
          <w:szCs w:val="20"/>
        </w:rPr>
        <w:t xml:space="preserve"> kalendarzowych </w:t>
      </w:r>
      <w:r w:rsidRPr="000471E6">
        <w:rPr>
          <w:rFonts w:cstheme="minorHAnsi"/>
          <w:sz w:val="20"/>
          <w:szCs w:val="20"/>
        </w:rPr>
        <w:t>od dnia zakończenia realizacji projektu objętego grantem, określonego w § 3 ust. 1.</w:t>
      </w:r>
    </w:p>
    <w:p w14:paraId="66BC8FEC" w14:textId="3889CE21" w:rsidR="004326CC" w:rsidRPr="00317ED3" w:rsidDel="00EE0D54" w:rsidRDefault="00DA1DAE" w:rsidP="00B33209">
      <w:pPr>
        <w:pStyle w:val="Akapitzlist"/>
        <w:numPr>
          <w:ilvl w:val="0"/>
          <w:numId w:val="14"/>
        </w:numPr>
        <w:spacing w:before="0" w:after="0"/>
        <w:ind w:left="426" w:hanging="426"/>
        <w:rPr>
          <w:del w:id="31" w:author="LGD" w:date="2019-10-24T09:37:00Z"/>
          <w:rFonts w:cstheme="minorHAnsi"/>
          <w:sz w:val="20"/>
          <w:szCs w:val="20"/>
        </w:rPr>
      </w:pPr>
      <w:del w:id="32" w:author="LGD" w:date="2019-10-24T09:37:00Z">
        <w:r w:rsidRPr="00317ED3" w:rsidDel="00EE0D54">
          <w:rPr>
            <w:rFonts w:cstheme="minorHAnsi"/>
            <w:sz w:val="20"/>
            <w:szCs w:val="20"/>
          </w:rPr>
          <w:delText>Zatwierdzenie przez LGD końcowego wniosku o rozliczenie grantu i rozliczenie płatności końcowej nastąpi po potwierdzeniu przez LGD w protokole z wizyty monitoringowej prawidłowej realizacji projektu objętego grantem lub usunięcia nieprawidłowości, o którym mowa w § 12 ust. 13 i 14.</w:delText>
        </w:r>
      </w:del>
    </w:p>
    <w:p w14:paraId="4B193497" w14:textId="77777777" w:rsidR="004326CC" w:rsidRPr="00317ED3" w:rsidRDefault="00DA1DAE" w:rsidP="00B33209">
      <w:pPr>
        <w:pStyle w:val="Akapitzlist"/>
        <w:numPr>
          <w:ilvl w:val="0"/>
          <w:numId w:val="14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Płatność końcowa jest przekazywana na wskazany przez </w:t>
      </w:r>
      <w:proofErr w:type="spellStart"/>
      <w:r w:rsidRPr="00317ED3">
        <w:rPr>
          <w:rFonts w:cstheme="minorHAnsi"/>
          <w:sz w:val="20"/>
          <w:szCs w:val="20"/>
        </w:rPr>
        <w:t>Grantobiorcę</w:t>
      </w:r>
      <w:proofErr w:type="spellEnd"/>
      <w:r w:rsidRPr="00317ED3">
        <w:rPr>
          <w:rFonts w:cstheme="minorHAnsi"/>
          <w:sz w:val="20"/>
          <w:szCs w:val="20"/>
        </w:rPr>
        <w:t xml:space="preserve"> rachunek bankowy, o którym mowa w § 6 ust. 1 w terminie nie dłuższym niż 14 dni roboczych, licząc od dnia zatwierdzenia wniosku o rozliczenie grantu, pod warunkiem dostępności środków finanso</w:t>
      </w:r>
      <w:r w:rsidR="004326CC" w:rsidRPr="00317ED3">
        <w:rPr>
          <w:rFonts w:cstheme="minorHAnsi"/>
          <w:sz w:val="20"/>
          <w:szCs w:val="20"/>
        </w:rPr>
        <w:t>wych na rachunku bankowym LGD.</w:t>
      </w:r>
    </w:p>
    <w:p w14:paraId="4896B310" w14:textId="6A436F5B" w:rsidR="00DA1DAE" w:rsidRPr="00EE0D54" w:rsidRDefault="00DA1DAE" w:rsidP="00B33209">
      <w:pPr>
        <w:pStyle w:val="Akapitzlist"/>
        <w:numPr>
          <w:ilvl w:val="0"/>
          <w:numId w:val="14"/>
        </w:numPr>
        <w:spacing w:before="0" w:after="0"/>
        <w:ind w:left="426" w:hanging="426"/>
        <w:rPr>
          <w:rFonts w:cstheme="minorHAnsi"/>
          <w:sz w:val="20"/>
          <w:szCs w:val="20"/>
        </w:rPr>
      </w:pPr>
      <w:proofErr w:type="spellStart"/>
      <w:r w:rsidRPr="00EE0D54">
        <w:rPr>
          <w:rFonts w:cstheme="minorHAnsi"/>
          <w:sz w:val="20"/>
          <w:szCs w:val="20"/>
        </w:rPr>
        <w:t>Grantobiorca</w:t>
      </w:r>
      <w:proofErr w:type="spellEnd"/>
      <w:r w:rsidRPr="00EE0D54">
        <w:rPr>
          <w:rFonts w:cstheme="minorHAnsi"/>
          <w:sz w:val="20"/>
          <w:szCs w:val="20"/>
        </w:rPr>
        <w:t xml:space="preserve"> jest zobowiązany do rozliczenia projekt</w:t>
      </w:r>
      <w:r w:rsidR="00BD464E" w:rsidRPr="00EE0D54">
        <w:rPr>
          <w:rFonts w:cstheme="minorHAnsi"/>
          <w:sz w:val="20"/>
          <w:szCs w:val="20"/>
        </w:rPr>
        <w:t>u</w:t>
      </w:r>
      <w:r w:rsidRPr="00EE0D54">
        <w:rPr>
          <w:rFonts w:cstheme="minorHAnsi"/>
          <w:sz w:val="20"/>
          <w:szCs w:val="20"/>
        </w:rPr>
        <w:t xml:space="preserve"> objętego grantem na etapie końcowego wniosku o rozliczenie grantu pod względem finansowym proporcjonalnie do stopnia osiągnięcia założeń merytorycznych określonych we wniosku o dofinansowanie projektu, co jest </w:t>
      </w:r>
      <w:r w:rsidR="004326CC" w:rsidRPr="00EE0D54">
        <w:rPr>
          <w:rFonts w:cstheme="minorHAnsi"/>
          <w:sz w:val="20"/>
          <w:szCs w:val="20"/>
        </w:rPr>
        <w:t>określane, jako</w:t>
      </w:r>
      <w:r w:rsidRPr="00EE0D54">
        <w:rPr>
          <w:rFonts w:cstheme="minorHAnsi"/>
          <w:sz w:val="20"/>
          <w:szCs w:val="20"/>
        </w:rPr>
        <w:t xml:space="preserve"> „reguła proporcjonalności”. Decyzję o zastosowaniu proporcjonalnego rozliczenia grantu w stosunku do osiągniętych wskaźników i kryterium wyboru operacji podejmuje LGD.</w:t>
      </w:r>
    </w:p>
    <w:p w14:paraId="3CE38EB2" w14:textId="77777777" w:rsidR="0052493B" w:rsidRPr="00317ED3" w:rsidRDefault="00DA1DAE" w:rsidP="00B33209">
      <w:pPr>
        <w:pStyle w:val="Akapitzlist"/>
        <w:numPr>
          <w:ilvl w:val="0"/>
          <w:numId w:val="17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W przypadku niezrealizowania wskaźników lub niespełnienia kryterium wyboru operacji, LGD może uznać wszystkie lub odpowiednią część wydatków dotychczas rozliczonych w ramach projektu objęte</w:t>
      </w:r>
      <w:r w:rsidR="0052493B" w:rsidRPr="00317ED3">
        <w:rPr>
          <w:rFonts w:cstheme="minorHAnsi"/>
          <w:sz w:val="20"/>
          <w:szCs w:val="20"/>
        </w:rPr>
        <w:t>go grantem za niekwalifikowane.</w:t>
      </w:r>
    </w:p>
    <w:p w14:paraId="02E4AAED" w14:textId="1B92EF21" w:rsidR="00DA1DAE" w:rsidRPr="00317ED3" w:rsidRDefault="00DA1DAE" w:rsidP="00B33209">
      <w:pPr>
        <w:pStyle w:val="Akapitzlist"/>
        <w:numPr>
          <w:ilvl w:val="0"/>
          <w:numId w:val="17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W przypadku niezrealizowania wskaźników </w:t>
      </w: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może również sam zwrócić się do LGD z wnioskiem o proporcjonalne rozliczenie grantu do poziomu osiągniętych wskaźników. We wniosku </w:t>
      </w: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powinien przedstawić przyczyny nieosiągnięcia w pełni założonych wskaźników oraz wykazać swoje starania zmierzające do osiągnięcia tych założeń lub wykazać wystąpienie tzw. siły wyższej. LGD w takiej sytuacji może podjąć decyzję </w:t>
      </w:r>
      <w:r w:rsidR="0052493B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 xml:space="preserve">o uznaniu części </w:t>
      </w:r>
      <w:r w:rsidR="00BD464E" w:rsidRPr="008E3CD1">
        <w:rPr>
          <w:rFonts w:cstheme="minorHAnsi"/>
          <w:sz w:val="20"/>
          <w:szCs w:val="20"/>
        </w:rPr>
        <w:t>przyznanej kwoty uproszczonej</w:t>
      </w:r>
      <w:r w:rsidRPr="008E3CD1">
        <w:rPr>
          <w:rFonts w:cstheme="minorHAnsi"/>
          <w:sz w:val="20"/>
          <w:szCs w:val="20"/>
        </w:rPr>
        <w:t xml:space="preserve"> za </w:t>
      </w:r>
      <w:r w:rsidRPr="00317ED3">
        <w:rPr>
          <w:rFonts w:cstheme="minorHAnsi"/>
          <w:sz w:val="20"/>
          <w:szCs w:val="20"/>
        </w:rPr>
        <w:t>niekwalifikowaln</w:t>
      </w:r>
      <w:r w:rsidR="00BD464E">
        <w:rPr>
          <w:rFonts w:cstheme="minorHAnsi"/>
          <w:sz w:val="20"/>
          <w:szCs w:val="20"/>
        </w:rPr>
        <w:t>ą</w:t>
      </w:r>
      <w:r w:rsidRPr="00317ED3">
        <w:rPr>
          <w:rFonts w:cstheme="minorHAnsi"/>
          <w:sz w:val="20"/>
          <w:szCs w:val="20"/>
        </w:rPr>
        <w:t xml:space="preserve"> i żądać ich zwrotu.</w:t>
      </w:r>
    </w:p>
    <w:p w14:paraId="013E8240" w14:textId="77777777" w:rsidR="0052493B" w:rsidRPr="00317ED3" w:rsidRDefault="00DA1DAE" w:rsidP="00B33209">
      <w:pPr>
        <w:pStyle w:val="Akapitzlist"/>
        <w:numPr>
          <w:ilvl w:val="0"/>
          <w:numId w:val="14"/>
        </w:numPr>
        <w:spacing w:before="0" w:after="0"/>
        <w:ind w:left="426" w:hanging="426"/>
        <w:rPr>
          <w:rFonts w:cstheme="minorHAnsi"/>
          <w:sz w:val="20"/>
          <w:szCs w:val="20"/>
        </w:rPr>
      </w:pP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zwraca tę część dofinansowania, która dotyczy niekwalifikowalnych wydatków w ramach kwoty uproszczonej, w terminie 30 dni kalendarzowych od dnia zatwierdzenia przez LGD końcowego wniosku </w:t>
      </w:r>
      <w:r w:rsidR="0052493B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>o rozliczenie płatności. W przypadku niedokonania zwrotu w ww. terminie, stosuje się przepisy § 18.</w:t>
      </w:r>
    </w:p>
    <w:p w14:paraId="12187FDB" w14:textId="56178B3E" w:rsidR="00DA1DAE" w:rsidRPr="00317ED3" w:rsidRDefault="00DA1DAE" w:rsidP="00B33209">
      <w:pPr>
        <w:pStyle w:val="Akapitzlist"/>
        <w:numPr>
          <w:ilvl w:val="0"/>
          <w:numId w:val="14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Bieg terminu płatności, o którym mowa w ust. 13, może zostać przerwany przez LGD w jednym z następujących przypadków:</w:t>
      </w:r>
    </w:p>
    <w:p w14:paraId="2D29B1C7" w14:textId="77777777" w:rsidR="0052493B" w:rsidRPr="00317ED3" w:rsidRDefault="00DA1DAE" w:rsidP="00B33209">
      <w:pPr>
        <w:pStyle w:val="Akapitzlist"/>
        <w:numPr>
          <w:ilvl w:val="0"/>
          <w:numId w:val="18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kwota ujęta we wniosku o rozliczenie grantu jest nienależna lub odpowiednie dokumenty potwierdzające realizację projektu objętego grantem nie zostały przedłożone;</w:t>
      </w:r>
    </w:p>
    <w:p w14:paraId="4703E213" w14:textId="3395DD8F" w:rsidR="00DA1DAE" w:rsidRPr="00317ED3" w:rsidRDefault="00DA1DAE" w:rsidP="00B33209">
      <w:pPr>
        <w:pStyle w:val="Akapitzlist"/>
        <w:numPr>
          <w:ilvl w:val="0"/>
          <w:numId w:val="18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lastRenderedPageBreak/>
        <w:t>wszczęto dochodzenie w związku z ewentualnymi nieprawidłowościami mającymi wpływ na dane wydatki.</w:t>
      </w:r>
    </w:p>
    <w:p w14:paraId="7B04BBBB" w14:textId="77777777" w:rsidR="00DA1DAE" w:rsidRPr="00317ED3" w:rsidRDefault="00DA1DAE" w:rsidP="00DA1DAE">
      <w:pPr>
        <w:spacing w:before="0" w:after="0"/>
        <w:rPr>
          <w:rFonts w:cstheme="minorHAnsi"/>
          <w:sz w:val="20"/>
          <w:szCs w:val="20"/>
        </w:rPr>
      </w:pP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jest informowany na piśmie o wstrzymaniu i o jego przyczynach.</w:t>
      </w:r>
    </w:p>
    <w:p w14:paraId="520A38D0" w14:textId="3F88D82B" w:rsidR="00DA1DAE" w:rsidRPr="00317ED3" w:rsidRDefault="00DA1DAE" w:rsidP="00B33209">
      <w:pPr>
        <w:pStyle w:val="Akapitzlist"/>
        <w:numPr>
          <w:ilvl w:val="0"/>
          <w:numId w:val="14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W przypadku braku wystarczających środków na rachunku bankowym LGD, </w:t>
      </w:r>
      <w:r w:rsidR="0052493B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 xml:space="preserve">z którego dokonywana jest płatność, grant zostanie wypłacony </w:t>
      </w:r>
      <w:proofErr w:type="spellStart"/>
      <w:r w:rsidRPr="00317ED3">
        <w:rPr>
          <w:rFonts w:cstheme="minorHAnsi"/>
          <w:sz w:val="20"/>
          <w:szCs w:val="20"/>
        </w:rPr>
        <w:t>Grantobiorcy</w:t>
      </w:r>
      <w:proofErr w:type="spellEnd"/>
      <w:r w:rsidRPr="00317ED3">
        <w:rPr>
          <w:rFonts w:cstheme="minorHAnsi"/>
          <w:sz w:val="20"/>
          <w:szCs w:val="20"/>
        </w:rPr>
        <w:t xml:space="preserve"> niezwłocznie po wpływie w niezbędnej wysokości środków na rachunek bankowy LGD.</w:t>
      </w:r>
    </w:p>
    <w:p w14:paraId="6D326F3B" w14:textId="77777777" w:rsidR="00DA1DAE" w:rsidRPr="00317ED3" w:rsidRDefault="00DA1DAE" w:rsidP="0052493B">
      <w:pPr>
        <w:spacing w:before="0" w:after="0"/>
        <w:jc w:val="center"/>
        <w:rPr>
          <w:rFonts w:cstheme="minorHAnsi"/>
          <w:b/>
          <w:color w:val="0070C0"/>
          <w:sz w:val="20"/>
          <w:szCs w:val="20"/>
        </w:rPr>
      </w:pPr>
      <w:r w:rsidRPr="00317ED3">
        <w:rPr>
          <w:rFonts w:cstheme="minorHAnsi"/>
          <w:b/>
          <w:color w:val="0070C0"/>
          <w:sz w:val="20"/>
          <w:szCs w:val="20"/>
        </w:rPr>
        <w:t>Zabezpieczenie prawidłowej realizacji Umowy</w:t>
      </w:r>
    </w:p>
    <w:p w14:paraId="79A45FB8" w14:textId="173DF912" w:rsidR="00DA1DAE" w:rsidRPr="00317ED3" w:rsidRDefault="0052493B" w:rsidP="0052493B">
      <w:pPr>
        <w:spacing w:before="0" w:after="0"/>
        <w:jc w:val="center"/>
        <w:rPr>
          <w:rFonts w:cstheme="minorHAnsi"/>
          <w:b/>
          <w:color w:val="0070C0"/>
          <w:sz w:val="20"/>
          <w:szCs w:val="20"/>
        </w:rPr>
      </w:pPr>
      <w:r w:rsidRPr="00317ED3">
        <w:rPr>
          <w:rFonts w:cstheme="minorHAnsi"/>
          <w:b/>
          <w:color w:val="0070C0"/>
          <w:sz w:val="20"/>
          <w:szCs w:val="20"/>
        </w:rPr>
        <w:t>§ 9.</w:t>
      </w:r>
    </w:p>
    <w:p w14:paraId="6D292ECA" w14:textId="77777777" w:rsidR="0052493B" w:rsidRPr="00317ED3" w:rsidRDefault="00DA1DAE" w:rsidP="00B33209">
      <w:pPr>
        <w:pStyle w:val="Akapitzlist"/>
        <w:numPr>
          <w:ilvl w:val="0"/>
          <w:numId w:val="19"/>
        </w:numPr>
        <w:spacing w:before="0" w:after="0"/>
        <w:ind w:left="426" w:hanging="426"/>
        <w:rPr>
          <w:rFonts w:cstheme="minorHAnsi"/>
          <w:sz w:val="20"/>
          <w:szCs w:val="20"/>
        </w:rPr>
      </w:pP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wnosi do LGD poprawnie ustanowione zabezpieczenie prawidłowej realizacji Umowy nie później niż w terminie do 15 dni od dnia zawarcia Umowy, jednak nie później niż w dniu złożenia pierwszego wniosku o rozliczenie grantu, na kwotę nie mniejszą niż wysokość łącznej kwoty grantu, o której mowa w § 2 ust. 2.</w:t>
      </w:r>
    </w:p>
    <w:p w14:paraId="2F0E3404" w14:textId="416ACF57" w:rsidR="0052493B" w:rsidRPr="00317ED3" w:rsidRDefault="00DA1DAE" w:rsidP="00B33209">
      <w:pPr>
        <w:pStyle w:val="Akapitzlist"/>
        <w:numPr>
          <w:ilvl w:val="0"/>
          <w:numId w:val="19"/>
        </w:numPr>
        <w:spacing w:before="0" w:after="0"/>
        <w:ind w:left="426" w:hanging="426"/>
        <w:rPr>
          <w:rFonts w:cstheme="minorHAnsi"/>
          <w:sz w:val="20"/>
          <w:szCs w:val="20"/>
        </w:rPr>
      </w:pP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składa zabezpieczenie w formie weksla in blanco wraz z deklaracją wekslową</w:t>
      </w:r>
      <w:r w:rsidR="00513220">
        <w:rPr>
          <w:rStyle w:val="Odwoanieprzypisudolnego"/>
          <w:rFonts w:cstheme="minorHAnsi"/>
          <w:sz w:val="20"/>
          <w:szCs w:val="20"/>
        </w:rPr>
        <w:footnoteReference w:id="4"/>
      </w:r>
      <w:r w:rsidRPr="00317ED3">
        <w:rPr>
          <w:rFonts w:cstheme="minorHAnsi"/>
          <w:sz w:val="20"/>
          <w:szCs w:val="20"/>
        </w:rPr>
        <w:t>.</w:t>
      </w:r>
    </w:p>
    <w:p w14:paraId="63AE04D5" w14:textId="3065D443" w:rsidR="00DA1DAE" w:rsidRPr="00317ED3" w:rsidRDefault="00DA1DAE" w:rsidP="00B33209">
      <w:pPr>
        <w:pStyle w:val="Akapitzlist"/>
        <w:numPr>
          <w:ilvl w:val="0"/>
          <w:numId w:val="19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N</w:t>
      </w:r>
      <w:r w:rsidR="0052493B" w:rsidRPr="00317ED3">
        <w:rPr>
          <w:rFonts w:cstheme="minorHAnsi"/>
          <w:sz w:val="20"/>
          <w:szCs w:val="20"/>
        </w:rPr>
        <w:t xml:space="preserve">a pisemny wniosek </w:t>
      </w:r>
      <w:proofErr w:type="spellStart"/>
      <w:r w:rsidR="0052493B" w:rsidRPr="00317ED3">
        <w:rPr>
          <w:rFonts w:cstheme="minorHAnsi"/>
          <w:sz w:val="20"/>
          <w:szCs w:val="20"/>
        </w:rPr>
        <w:t>Grantobiorcy</w:t>
      </w:r>
      <w:proofErr w:type="spellEnd"/>
      <w:r w:rsidR="0052493B" w:rsidRPr="00317ED3">
        <w:rPr>
          <w:rFonts w:cstheme="minorHAnsi"/>
          <w:sz w:val="20"/>
          <w:szCs w:val="20"/>
        </w:rPr>
        <w:t xml:space="preserve"> </w:t>
      </w:r>
      <w:r w:rsidRPr="00317ED3">
        <w:rPr>
          <w:rFonts w:cstheme="minorHAnsi"/>
          <w:sz w:val="20"/>
          <w:szCs w:val="20"/>
        </w:rPr>
        <w:t xml:space="preserve">zabezpieczenie może być ustanowione </w:t>
      </w:r>
      <w:r w:rsidR="0052493B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>w formie</w:t>
      </w:r>
      <w:r w:rsidR="00AD60DC">
        <w:rPr>
          <w:rStyle w:val="Odwoanieprzypisudolnego"/>
          <w:rFonts w:cstheme="minorHAnsi"/>
          <w:sz w:val="20"/>
          <w:szCs w:val="20"/>
        </w:rPr>
        <w:footnoteReference w:id="5"/>
      </w:r>
      <w:r w:rsidRPr="00317ED3">
        <w:rPr>
          <w:rFonts w:cstheme="minorHAnsi"/>
          <w:sz w:val="20"/>
          <w:szCs w:val="20"/>
        </w:rPr>
        <w:t>:</w:t>
      </w:r>
    </w:p>
    <w:p w14:paraId="7FA1EE06" w14:textId="2D4DFEE0" w:rsidR="0052493B" w:rsidRPr="00317ED3" w:rsidRDefault="0052493B" w:rsidP="00B33209">
      <w:pPr>
        <w:pStyle w:val="Akapitzlist"/>
        <w:numPr>
          <w:ilvl w:val="0"/>
          <w:numId w:val="20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pieniężnej;</w:t>
      </w:r>
    </w:p>
    <w:p w14:paraId="35E22602" w14:textId="77777777" w:rsidR="0052493B" w:rsidRPr="00317ED3" w:rsidRDefault="00DA1DAE" w:rsidP="00B33209">
      <w:pPr>
        <w:pStyle w:val="Akapitzlist"/>
        <w:numPr>
          <w:ilvl w:val="0"/>
          <w:numId w:val="20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poręczenia bankowego lub poręczenia spółdzielczej kasy oszczędnościowo-kredytowej, z tym że zobowiązanie kasy jest </w:t>
      </w:r>
      <w:r w:rsidR="0052493B" w:rsidRPr="00317ED3">
        <w:rPr>
          <w:rFonts w:cstheme="minorHAnsi"/>
          <w:sz w:val="20"/>
          <w:szCs w:val="20"/>
        </w:rPr>
        <w:t>zawsze zobowiązaniem pieniężnym;</w:t>
      </w:r>
    </w:p>
    <w:p w14:paraId="6687799B" w14:textId="77777777" w:rsidR="0052493B" w:rsidRPr="00317ED3" w:rsidRDefault="0052493B" w:rsidP="00B33209">
      <w:pPr>
        <w:pStyle w:val="Akapitzlist"/>
        <w:numPr>
          <w:ilvl w:val="0"/>
          <w:numId w:val="20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gwarancji bankowej;</w:t>
      </w:r>
    </w:p>
    <w:p w14:paraId="4FEC24FA" w14:textId="77777777" w:rsidR="0052493B" w:rsidRPr="00317ED3" w:rsidRDefault="0052493B" w:rsidP="00B33209">
      <w:pPr>
        <w:pStyle w:val="Akapitzlist"/>
        <w:numPr>
          <w:ilvl w:val="0"/>
          <w:numId w:val="20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gwarancji ubezpieczeniowej;</w:t>
      </w:r>
    </w:p>
    <w:p w14:paraId="3EA8158B" w14:textId="3DC25C40" w:rsidR="0052493B" w:rsidRPr="00317ED3" w:rsidRDefault="00DA1DAE" w:rsidP="00B33209">
      <w:pPr>
        <w:pStyle w:val="Akapitzlist"/>
        <w:numPr>
          <w:ilvl w:val="0"/>
          <w:numId w:val="20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poręczenia udzielonego przez podmioty, o których mowa w art. 6b ust. 5 pkt 2 ustawy z dnia 9 listopada 2000 r. o utworzeniu Polskiej Agencji Rozwoju Przedsiębiorczo</w:t>
      </w:r>
      <w:r w:rsidR="0052493B" w:rsidRPr="00317ED3">
        <w:rPr>
          <w:rFonts w:cstheme="minorHAnsi"/>
          <w:sz w:val="20"/>
          <w:szCs w:val="20"/>
        </w:rPr>
        <w:t xml:space="preserve">ści </w:t>
      </w:r>
      <w:ins w:id="33" w:author="LGD" w:date="2019-11-22T10:38:00Z">
        <w:r w:rsidR="00946626" w:rsidRPr="00946626">
          <w:rPr>
            <w:rFonts w:cstheme="minorHAnsi"/>
            <w:sz w:val="20"/>
            <w:szCs w:val="20"/>
          </w:rPr>
          <w:t>(</w:t>
        </w:r>
        <w:r w:rsidR="00946626" w:rsidRPr="00946626">
          <w:rPr>
            <w:sz w:val="20"/>
            <w:szCs w:val="20"/>
          </w:rPr>
          <w:t>Dz. U. z 2019 r. poz. 310, 836, 1572)</w:t>
        </w:r>
        <w:r w:rsidR="00946626">
          <w:t>;</w:t>
        </w:r>
      </w:ins>
      <w:del w:id="34" w:author="LGD" w:date="2019-11-22T10:38:00Z">
        <w:r w:rsidR="0052493B" w:rsidRPr="00317ED3" w:rsidDel="00946626">
          <w:rPr>
            <w:rFonts w:cstheme="minorHAnsi"/>
            <w:sz w:val="20"/>
            <w:szCs w:val="20"/>
          </w:rPr>
          <w:delText>(Dz. U. z 2016 r. poz. 359);</w:delText>
        </w:r>
      </w:del>
    </w:p>
    <w:p w14:paraId="1FD899A3" w14:textId="77777777" w:rsidR="0052493B" w:rsidRPr="00317ED3" w:rsidRDefault="00DA1DAE" w:rsidP="00B33209">
      <w:pPr>
        <w:pStyle w:val="Akapitzlist"/>
        <w:numPr>
          <w:ilvl w:val="0"/>
          <w:numId w:val="20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weksla z poręczeniem wekslowym banku lub spółdzielczej kasy oszczędnościowo-kredyt</w:t>
      </w:r>
      <w:r w:rsidR="0052493B" w:rsidRPr="00317ED3">
        <w:rPr>
          <w:rFonts w:cstheme="minorHAnsi"/>
          <w:sz w:val="20"/>
          <w:szCs w:val="20"/>
        </w:rPr>
        <w:t>owej;</w:t>
      </w:r>
    </w:p>
    <w:p w14:paraId="7B727EF8" w14:textId="77777777" w:rsidR="0052493B" w:rsidRPr="00317ED3" w:rsidRDefault="00DA1DAE" w:rsidP="00B33209">
      <w:pPr>
        <w:pStyle w:val="Akapitzlist"/>
        <w:numPr>
          <w:ilvl w:val="0"/>
          <w:numId w:val="20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zastawu na papierach wartościowych emitowanych przez Skarb Państwa lub jed</w:t>
      </w:r>
      <w:r w:rsidR="0052493B" w:rsidRPr="00317ED3">
        <w:rPr>
          <w:rFonts w:cstheme="minorHAnsi"/>
          <w:sz w:val="20"/>
          <w:szCs w:val="20"/>
        </w:rPr>
        <w:t>nostkę samorządu terytorialnego;</w:t>
      </w:r>
    </w:p>
    <w:p w14:paraId="1892DF69" w14:textId="67A6FD9E" w:rsidR="0052493B" w:rsidRPr="00317ED3" w:rsidRDefault="00DA1DAE" w:rsidP="00B33209">
      <w:pPr>
        <w:pStyle w:val="Akapitzlist"/>
        <w:numPr>
          <w:ilvl w:val="0"/>
          <w:numId w:val="20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zastawu rejestrowego na zasadach określonych w przepisach o zastawie rejestrowym i rejestrze zastawów, w przypadku, gdy mienie objęte zastawem może stanowić przedmiot ubezpieczenia, zastaw ustanawiany jest wraz </w:t>
      </w:r>
      <w:r w:rsidR="0052493B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>z cesją praw z polisy ubezpieczenia mien</w:t>
      </w:r>
      <w:r w:rsidR="0052493B" w:rsidRPr="00317ED3">
        <w:rPr>
          <w:rFonts w:cstheme="minorHAnsi"/>
          <w:sz w:val="20"/>
          <w:szCs w:val="20"/>
        </w:rPr>
        <w:t>ia będącego przedmiotem zastawu;</w:t>
      </w:r>
    </w:p>
    <w:p w14:paraId="25E51139" w14:textId="77777777" w:rsidR="0052493B" w:rsidRPr="00317ED3" w:rsidRDefault="00DA1DAE" w:rsidP="00B33209">
      <w:pPr>
        <w:pStyle w:val="Akapitzlist"/>
        <w:numPr>
          <w:ilvl w:val="0"/>
          <w:numId w:val="20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przewłaszczenia rzeczy ruchomych</w:t>
      </w:r>
      <w:r w:rsidR="0052493B" w:rsidRPr="00317ED3">
        <w:rPr>
          <w:rFonts w:cstheme="minorHAnsi"/>
          <w:sz w:val="20"/>
          <w:szCs w:val="20"/>
        </w:rPr>
        <w:t xml:space="preserve"> Beneficjenta na zabezpieczenie;</w:t>
      </w:r>
    </w:p>
    <w:p w14:paraId="69161B44" w14:textId="77777777" w:rsidR="0052493B" w:rsidRPr="00317ED3" w:rsidRDefault="00DA1DAE" w:rsidP="00B33209">
      <w:pPr>
        <w:pStyle w:val="Akapitzlist"/>
        <w:numPr>
          <w:ilvl w:val="0"/>
          <w:numId w:val="20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lastRenderedPageBreak/>
        <w:t>hipoteki, w przypadku, gdy Instytucja Zarządzająca RPO WK-P uzna to za konieczne, hipoteka ustanawiana jest wraz z cesją praw z polisy ubezpieczenia nieruchomoś</w:t>
      </w:r>
      <w:r w:rsidR="0052493B" w:rsidRPr="00317ED3">
        <w:rPr>
          <w:rFonts w:cstheme="minorHAnsi"/>
          <w:sz w:val="20"/>
          <w:szCs w:val="20"/>
        </w:rPr>
        <w:t>ci będącej przedmiotem hipoteki;</w:t>
      </w:r>
    </w:p>
    <w:p w14:paraId="1B3CCA89" w14:textId="1020DFB1" w:rsidR="00DA1DAE" w:rsidRPr="00317ED3" w:rsidRDefault="00DA1DAE" w:rsidP="00B33209">
      <w:pPr>
        <w:pStyle w:val="Akapitzlist"/>
        <w:numPr>
          <w:ilvl w:val="0"/>
          <w:numId w:val="20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poręczenia według prawa cywilnego.</w:t>
      </w:r>
    </w:p>
    <w:p w14:paraId="7AE23607" w14:textId="77777777" w:rsidR="0052493B" w:rsidRPr="00317ED3" w:rsidRDefault="00DA1DAE" w:rsidP="00B33209">
      <w:pPr>
        <w:pStyle w:val="Akapitzlist"/>
        <w:numPr>
          <w:ilvl w:val="0"/>
          <w:numId w:val="19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W szczególnie uzasadnionych przypadkach, w tym, ze względu na wybraną formę zabezpieczenia wymagającą podjęcia czynności sądowych przewidzianych prawem polskim, LGD może na pisemnie uzasadniony wniosek </w:t>
      </w:r>
      <w:proofErr w:type="spellStart"/>
      <w:r w:rsidRPr="00317ED3">
        <w:rPr>
          <w:rFonts w:cstheme="minorHAnsi"/>
          <w:sz w:val="20"/>
          <w:szCs w:val="20"/>
        </w:rPr>
        <w:t>Grantobiorcy</w:t>
      </w:r>
      <w:proofErr w:type="spellEnd"/>
      <w:r w:rsidRPr="00317ED3">
        <w:rPr>
          <w:rFonts w:cstheme="minorHAnsi"/>
          <w:sz w:val="20"/>
          <w:szCs w:val="20"/>
        </w:rPr>
        <w:t xml:space="preserve">, wydłużyć termin wniesienia zabezpieczenia. W tym przypadku </w:t>
      </w: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nie może składać do LGD wniosku o rozliczenie grantu do dnia prawidłowego ustanowienia zabezpieczenia. Jeżeli </w:t>
      </w: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złoży wniosek o rozliczenie grantu, nie będzie podlegał on weryfikacji.</w:t>
      </w:r>
    </w:p>
    <w:p w14:paraId="382AACB9" w14:textId="7DDC79B6" w:rsidR="0052493B" w:rsidRPr="00317ED3" w:rsidRDefault="00DA1DAE" w:rsidP="00B33209">
      <w:pPr>
        <w:pStyle w:val="Akapitzlist"/>
        <w:numPr>
          <w:ilvl w:val="0"/>
          <w:numId w:val="19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W przypadku rozliczenia przez </w:t>
      </w:r>
      <w:proofErr w:type="spellStart"/>
      <w:r w:rsidRPr="00317ED3">
        <w:rPr>
          <w:rFonts w:cstheme="minorHAnsi"/>
          <w:sz w:val="20"/>
          <w:szCs w:val="20"/>
        </w:rPr>
        <w:t>Grantobiorcę</w:t>
      </w:r>
      <w:proofErr w:type="spellEnd"/>
      <w:r w:rsidRPr="00317ED3">
        <w:rPr>
          <w:rFonts w:cstheme="minorHAnsi"/>
          <w:sz w:val="20"/>
          <w:szCs w:val="20"/>
        </w:rPr>
        <w:t xml:space="preserve"> całości grantu w ramach projektu objętego grantem, w którym zabezpieczenie było ustanowione w formie innej niż weksel in blanco wraz z deklaracją wekslową, może ono ulec zmianie na wniosek </w:t>
      </w:r>
      <w:proofErr w:type="spellStart"/>
      <w:r w:rsidRPr="00317ED3">
        <w:rPr>
          <w:rFonts w:cstheme="minorHAnsi"/>
          <w:sz w:val="20"/>
          <w:szCs w:val="20"/>
        </w:rPr>
        <w:t>Grantobiorcy</w:t>
      </w:r>
      <w:proofErr w:type="spellEnd"/>
      <w:r w:rsidRPr="00317ED3">
        <w:rPr>
          <w:rFonts w:cstheme="minorHAnsi"/>
          <w:sz w:val="20"/>
          <w:szCs w:val="20"/>
        </w:rPr>
        <w:t xml:space="preserve"> i przyjąć formę weksla in blanco wraz z deklaracją wekslową</w:t>
      </w:r>
      <w:r w:rsidR="00BD464E" w:rsidRPr="008E3CD1">
        <w:rPr>
          <w:rFonts w:cstheme="minorHAnsi"/>
          <w:sz w:val="20"/>
          <w:szCs w:val="20"/>
        </w:rPr>
        <w:t xml:space="preserve"> za zgodą LGD.</w:t>
      </w:r>
    </w:p>
    <w:p w14:paraId="4B8750A1" w14:textId="79936F97" w:rsidR="0052493B" w:rsidRPr="00317ED3" w:rsidRDefault="00DA1DAE" w:rsidP="00B33209">
      <w:pPr>
        <w:pStyle w:val="Akapitzlist"/>
        <w:numPr>
          <w:ilvl w:val="0"/>
          <w:numId w:val="19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W przypadku prawidłowego wypełnienia przez </w:t>
      </w:r>
      <w:proofErr w:type="spellStart"/>
      <w:r w:rsidRPr="00317ED3">
        <w:rPr>
          <w:rFonts w:cstheme="minorHAnsi"/>
          <w:sz w:val="20"/>
          <w:szCs w:val="20"/>
        </w:rPr>
        <w:t>Grantobiorcę</w:t>
      </w:r>
      <w:proofErr w:type="spellEnd"/>
      <w:r w:rsidRPr="00317ED3">
        <w:rPr>
          <w:rFonts w:cstheme="minorHAnsi"/>
          <w:sz w:val="20"/>
          <w:szCs w:val="20"/>
        </w:rPr>
        <w:t xml:space="preserve"> wszelkich zobowiązań określonych w Umowie, LGD zwróci </w:t>
      </w:r>
      <w:proofErr w:type="spellStart"/>
      <w:r w:rsidRPr="00317ED3">
        <w:rPr>
          <w:rFonts w:cstheme="minorHAnsi"/>
          <w:sz w:val="20"/>
          <w:szCs w:val="20"/>
        </w:rPr>
        <w:t>Grantobiorcy</w:t>
      </w:r>
      <w:proofErr w:type="spellEnd"/>
      <w:r w:rsidRPr="00317ED3">
        <w:rPr>
          <w:rFonts w:cstheme="minorHAnsi"/>
          <w:sz w:val="20"/>
          <w:szCs w:val="20"/>
        </w:rPr>
        <w:t xml:space="preserve"> ustanowione zabezpieczenie lub dokona jego komisyjnego zniszczenia po upływie okresu, o którym mowa w ust. 7, z zastrzeżeniem ust. 8.</w:t>
      </w:r>
    </w:p>
    <w:p w14:paraId="7AE7816C" w14:textId="77777777" w:rsidR="0052493B" w:rsidRPr="00317ED3" w:rsidRDefault="00DA1DAE" w:rsidP="00B33209">
      <w:pPr>
        <w:pStyle w:val="Akapitzlist"/>
        <w:numPr>
          <w:ilvl w:val="0"/>
          <w:numId w:val="19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W przypadku, gdy wniosek o dofinansowanie przewiduje trwałość projektu objętego grantem lub jego rezultatów, zwrot dokumentu stanowiącego zabezpieczenie następuje po upływie okresu trwałości.</w:t>
      </w:r>
    </w:p>
    <w:p w14:paraId="1ABF890C" w14:textId="536A7EF1" w:rsidR="00DA1DAE" w:rsidRPr="00317ED3" w:rsidRDefault="00DA1DAE" w:rsidP="00B33209">
      <w:pPr>
        <w:pStyle w:val="Akapitzlist"/>
        <w:numPr>
          <w:ilvl w:val="0"/>
          <w:numId w:val="19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W przypadku wszczęcia postępowania windykacyjnego, zwrot zabezpieczenia może nastąpić po zakończeniu postępowania.</w:t>
      </w:r>
    </w:p>
    <w:p w14:paraId="40F9558B" w14:textId="608E72DC" w:rsidR="00DA1DAE" w:rsidRPr="00317ED3" w:rsidRDefault="00DA1DAE" w:rsidP="0052493B">
      <w:pPr>
        <w:spacing w:before="0" w:after="0"/>
        <w:jc w:val="center"/>
        <w:rPr>
          <w:rFonts w:cstheme="minorHAnsi"/>
          <w:b/>
          <w:color w:val="0070C0"/>
          <w:sz w:val="20"/>
          <w:szCs w:val="20"/>
        </w:rPr>
      </w:pPr>
      <w:r w:rsidRPr="00317ED3">
        <w:rPr>
          <w:rFonts w:cstheme="minorHAnsi"/>
          <w:b/>
          <w:color w:val="0070C0"/>
          <w:sz w:val="20"/>
          <w:szCs w:val="20"/>
        </w:rPr>
        <w:t>Zamówienia publiczne</w:t>
      </w:r>
    </w:p>
    <w:p w14:paraId="7A5DD483" w14:textId="3794BFCA" w:rsidR="00DA1DAE" w:rsidRPr="00317ED3" w:rsidRDefault="0052493B" w:rsidP="0052493B">
      <w:pPr>
        <w:spacing w:before="0" w:after="0"/>
        <w:jc w:val="center"/>
        <w:rPr>
          <w:rFonts w:cstheme="minorHAnsi"/>
          <w:b/>
          <w:color w:val="0070C0"/>
          <w:sz w:val="20"/>
          <w:szCs w:val="20"/>
        </w:rPr>
      </w:pPr>
      <w:r w:rsidRPr="00317ED3">
        <w:rPr>
          <w:rFonts w:cstheme="minorHAnsi"/>
          <w:b/>
          <w:color w:val="0070C0"/>
          <w:sz w:val="20"/>
          <w:szCs w:val="20"/>
        </w:rPr>
        <w:t>§ 10.</w:t>
      </w:r>
    </w:p>
    <w:p w14:paraId="4338FF34" w14:textId="70149465" w:rsidR="00DA1DAE" w:rsidRPr="00317ED3" w:rsidRDefault="00AD60DC" w:rsidP="00DA1DAE">
      <w:pPr>
        <w:spacing w:before="0" w:after="0"/>
        <w:rPr>
          <w:rFonts w:cstheme="minorHAnsi"/>
          <w:sz w:val="20"/>
          <w:szCs w:val="20"/>
        </w:rPr>
      </w:pPr>
      <w:r w:rsidRPr="008E3CD1">
        <w:rPr>
          <w:rFonts w:cstheme="minorHAnsi"/>
          <w:sz w:val="20"/>
          <w:szCs w:val="20"/>
        </w:rPr>
        <w:t xml:space="preserve">W przypadku, gdy </w:t>
      </w:r>
      <w:proofErr w:type="spellStart"/>
      <w:r w:rsidR="00DA1DAE" w:rsidRPr="008E3CD1">
        <w:rPr>
          <w:rFonts w:cstheme="minorHAnsi"/>
          <w:sz w:val="20"/>
          <w:szCs w:val="20"/>
        </w:rPr>
        <w:t>Grantobiorca</w:t>
      </w:r>
      <w:proofErr w:type="spellEnd"/>
      <w:r w:rsidRPr="008E3CD1">
        <w:rPr>
          <w:rFonts w:cstheme="minorHAnsi"/>
          <w:sz w:val="20"/>
          <w:szCs w:val="20"/>
        </w:rPr>
        <w:t xml:space="preserve"> jest zobowiązany do stosowania PZP,</w:t>
      </w:r>
      <w:r w:rsidR="00DA1DAE" w:rsidRPr="008E3CD1">
        <w:rPr>
          <w:rFonts w:cstheme="minorHAnsi"/>
          <w:sz w:val="20"/>
          <w:szCs w:val="20"/>
        </w:rPr>
        <w:t xml:space="preserve"> </w:t>
      </w:r>
      <w:r w:rsidR="00DA1DAE" w:rsidRPr="00317ED3">
        <w:rPr>
          <w:rFonts w:cstheme="minorHAnsi"/>
          <w:sz w:val="20"/>
          <w:szCs w:val="20"/>
        </w:rPr>
        <w:t xml:space="preserve">zobowiązuje się do przygotowania i przeprowadzenia postępowania </w:t>
      </w:r>
      <w:r w:rsidR="0052493B" w:rsidRPr="00317ED3">
        <w:rPr>
          <w:rFonts w:cstheme="minorHAnsi"/>
          <w:sz w:val="20"/>
          <w:szCs w:val="20"/>
        </w:rPr>
        <w:br/>
      </w:r>
      <w:r w:rsidR="00DA1DAE" w:rsidRPr="00317ED3">
        <w:rPr>
          <w:rFonts w:cstheme="minorHAnsi"/>
          <w:sz w:val="20"/>
          <w:szCs w:val="20"/>
        </w:rPr>
        <w:t xml:space="preserve">o udzielenie zamówienia w ramach Grantu w sposób zapewniający, w szczególności zachowanie uczciwej konkurencji i równe traktowanie wykonawców, zgodnie </w:t>
      </w:r>
      <w:r w:rsidR="0052493B" w:rsidRPr="00317ED3">
        <w:rPr>
          <w:rFonts w:cstheme="minorHAnsi"/>
          <w:sz w:val="20"/>
          <w:szCs w:val="20"/>
        </w:rPr>
        <w:br/>
      </w:r>
      <w:r w:rsidR="00DA1DAE" w:rsidRPr="00317ED3">
        <w:rPr>
          <w:rFonts w:cstheme="minorHAnsi"/>
          <w:sz w:val="20"/>
          <w:szCs w:val="20"/>
        </w:rPr>
        <w:t>z przepisami prawa powszechnie obowiązującego w</w:t>
      </w:r>
      <w:r w:rsidR="0052493B" w:rsidRPr="00317ED3">
        <w:rPr>
          <w:rFonts w:cstheme="minorHAnsi"/>
          <w:sz w:val="20"/>
          <w:szCs w:val="20"/>
        </w:rPr>
        <w:t xml:space="preserve"> zakresie zamówień publicznych.</w:t>
      </w:r>
    </w:p>
    <w:p w14:paraId="7CA34D59" w14:textId="77777777" w:rsidR="00DA1DAE" w:rsidRPr="00317ED3" w:rsidRDefault="00DA1DAE" w:rsidP="0052493B">
      <w:pPr>
        <w:spacing w:before="0" w:after="0"/>
        <w:jc w:val="center"/>
        <w:rPr>
          <w:rFonts w:cstheme="minorHAnsi"/>
          <w:b/>
          <w:color w:val="0070C0"/>
          <w:sz w:val="20"/>
          <w:szCs w:val="20"/>
        </w:rPr>
      </w:pPr>
      <w:r w:rsidRPr="00317ED3">
        <w:rPr>
          <w:rFonts w:cstheme="minorHAnsi"/>
          <w:b/>
          <w:color w:val="0070C0"/>
          <w:sz w:val="20"/>
          <w:szCs w:val="20"/>
        </w:rPr>
        <w:t>Monitoring i sprawozdawczość</w:t>
      </w:r>
    </w:p>
    <w:p w14:paraId="3822F393" w14:textId="6AC6CC1A" w:rsidR="00DA1DAE" w:rsidRPr="00317ED3" w:rsidRDefault="0052493B" w:rsidP="0052493B">
      <w:pPr>
        <w:spacing w:before="0" w:after="0"/>
        <w:jc w:val="center"/>
        <w:rPr>
          <w:rFonts w:cstheme="minorHAnsi"/>
          <w:b/>
          <w:color w:val="0070C0"/>
          <w:sz w:val="20"/>
          <w:szCs w:val="20"/>
        </w:rPr>
      </w:pPr>
      <w:r w:rsidRPr="00317ED3">
        <w:rPr>
          <w:rFonts w:cstheme="minorHAnsi"/>
          <w:b/>
          <w:color w:val="0070C0"/>
          <w:sz w:val="20"/>
          <w:szCs w:val="20"/>
        </w:rPr>
        <w:t>§ 11.</w:t>
      </w:r>
    </w:p>
    <w:p w14:paraId="6D685720" w14:textId="3126E9FD" w:rsidR="0052493B" w:rsidRPr="00317ED3" w:rsidRDefault="00DA1DAE" w:rsidP="00B33209">
      <w:pPr>
        <w:pStyle w:val="Akapitzlist"/>
        <w:numPr>
          <w:ilvl w:val="0"/>
          <w:numId w:val="21"/>
        </w:numPr>
        <w:spacing w:before="0" w:after="0"/>
        <w:ind w:left="426" w:hanging="426"/>
        <w:rPr>
          <w:rFonts w:cstheme="minorHAnsi"/>
          <w:sz w:val="20"/>
          <w:szCs w:val="20"/>
        </w:rPr>
      </w:pPr>
      <w:proofErr w:type="spellStart"/>
      <w:r w:rsidRPr="00317ED3">
        <w:rPr>
          <w:rFonts w:cstheme="minorHAnsi"/>
          <w:sz w:val="20"/>
          <w:szCs w:val="20"/>
        </w:rPr>
        <w:t>Gr</w:t>
      </w:r>
      <w:r w:rsidR="0052493B" w:rsidRPr="00317ED3">
        <w:rPr>
          <w:rFonts w:cstheme="minorHAnsi"/>
          <w:sz w:val="20"/>
          <w:szCs w:val="20"/>
        </w:rPr>
        <w:t>antobiorca</w:t>
      </w:r>
      <w:proofErr w:type="spellEnd"/>
      <w:r w:rsidR="0052493B" w:rsidRPr="00317ED3">
        <w:rPr>
          <w:rFonts w:cstheme="minorHAnsi"/>
          <w:sz w:val="20"/>
          <w:szCs w:val="20"/>
        </w:rPr>
        <w:t xml:space="preserve"> jest zobowiązany do </w:t>
      </w:r>
      <w:r w:rsidRPr="00317ED3">
        <w:rPr>
          <w:rFonts w:cstheme="minorHAnsi"/>
          <w:sz w:val="20"/>
          <w:szCs w:val="20"/>
        </w:rPr>
        <w:t xml:space="preserve">pomiaru wartości wskaźników osiągniętych dzięki realizacji projektu objętego grantem, zgodnie z wnioskiem o </w:t>
      </w:r>
      <w:r w:rsidR="00AD60DC" w:rsidRPr="008E3CD1">
        <w:rPr>
          <w:rFonts w:cstheme="minorHAnsi"/>
          <w:sz w:val="20"/>
          <w:szCs w:val="20"/>
        </w:rPr>
        <w:t>dofinansowanie</w:t>
      </w:r>
      <w:r w:rsidRPr="008E3CD1">
        <w:rPr>
          <w:rFonts w:cstheme="minorHAnsi"/>
          <w:sz w:val="20"/>
          <w:szCs w:val="20"/>
        </w:rPr>
        <w:t xml:space="preserve">, </w:t>
      </w:r>
      <w:r w:rsidRPr="00317ED3">
        <w:rPr>
          <w:rFonts w:cstheme="minorHAnsi"/>
          <w:sz w:val="20"/>
          <w:szCs w:val="20"/>
        </w:rPr>
        <w:t>w okresie realizacji i trwałości projektu objętego grantem.</w:t>
      </w:r>
    </w:p>
    <w:p w14:paraId="5528C07F" w14:textId="77777777" w:rsidR="0052493B" w:rsidRPr="00317ED3" w:rsidRDefault="00DA1DAE" w:rsidP="00B33209">
      <w:pPr>
        <w:pStyle w:val="Akapitzlist"/>
        <w:numPr>
          <w:ilvl w:val="0"/>
          <w:numId w:val="21"/>
        </w:numPr>
        <w:spacing w:before="0" w:after="0"/>
        <w:ind w:left="426" w:hanging="426"/>
        <w:rPr>
          <w:rFonts w:cstheme="minorHAnsi"/>
          <w:sz w:val="20"/>
          <w:szCs w:val="20"/>
        </w:rPr>
      </w:pP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jest zobowiązany do złożenia do LGD wniosku o rozliczenie grantu zawierającego informacje o postępie rzeczowym projektu objętego grantem.</w:t>
      </w:r>
    </w:p>
    <w:p w14:paraId="58732C13" w14:textId="119328B3" w:rsidR="0052493B" w:rsidRPr="00317ED3" w:rsidRDefault="00DA1DAE" w:rsidP="00B33209">
      <w:pPr>
        <w:pStyle w:val="Akapitzlist"/>
        <w:numPr>
          <w:ilvl w:val="0"/>
          <w:numId w:val="21"/>
        </w:numPr>
        <w:spacing w:before="0" w:after="0"/>
        <w:ind w:left="426" w:hanging="426"/>
        <w:rPr>
          <w:rFonts w:cstheme="minorHAnsi"/>
          <w:sz w:val="20"/>
          <w:szCs w:val="20"/>
        </w:rPr>
      </w:pP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jest zobowiązany do wykazania i opisania w części wniosku </w:t>
      </w:r>
      <w:r w:rsidR="0052493B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 xml:space="preserve">o rozliczenie grantu dotyczącej postępu rzeczowego, które z „działań równościowych” zaplanowanych we wniosku o </w:t>
      </w:r>
      <w:r w:rsidR="00AD60DC" w:rsidRPr="008E3CD1">
        <w:rPr>
          <w:rFonts w:cstheme="minorHAnsi"/>
          <w:sz w:val="20"/>
          <w:szCs w:val="20"/>
        </w:rPr>
        <w:t xml:space="preserve">dofinansowanie </w:t>
      </w:r>
      <w:r w:rsidRPr="00317ED3">
        <w:rPr>
          <w:rFonts w:cstheme="minorHAnsi"/>
          <w:sz w:val="20"/>
          <w:szCs w:val="20"/>
        </w:rPr>
        <w:t xml:space="preserve">zostały zrealizowane oraz w jaki sposób realizacja projektu objętego grantem </w:t>
      </w:r>
      <w:r w:rsidRPr="00317ED3">
        <w:rPr>
          <w:rFonts w:cstheme="minorHAnsi"/>
          <w:sz w:val="20"/>
          <w:szCs w:val="20"/>
        </w:rPr>
        <w:lastRenderedPageBreak/>
        <w:t>wpłynęła na sytuacje osób z niepełnosprawnościami, a także do wskazania (o ile będą występować) problemów lub trudności w realizacji zasady równości szans kobiet i mężczyzn.</w:t>
      </w:r>
    </w:p>
    <w:p w14:paraId="54B5A32C" w14:textId="77777777" w:rsidR="0052493B" w:rsidRPr="00317ED3" w:rsidRDefault="00DA1DAE" w:rsidP="00B33209">
      <w:pPr>
        <w:pStyle w:val="Akapitzlist"/>
        <w:numPr>
          <w:ilvl w:val="0"/>
          <w:numId w:val="21"/>
        </w:numPr>
        <w:spacing w:before="0" w:after="0"/>
        <w:ind w:left="426" w:hanging="426"/>
        <w:rPr>
          <w:rFonts w:cstheme="minorHAnsi"/>
          <w:sz w:val="20"/>
          <w:szCs w:val="20"/>
        </w:rPr>
      </w:pP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jest zobowiązany do systematycznego monitorowania przebiegu realizacji projektu objętego grantem oraz niezwłocznego, w terminie nie dłuższym niż 14 dni od dnia uzyskania informacji o wystąpieniu nieprawidłowości lub podjęcia decyzji o zaprzestaniu realizacji projektu objętego grantem, informowania LGD o zaistniałych nieprawidłowościach lub o zamiarze zaprzestania realizacji projektu objętego grantem, w tym o zagrożeniu niewykonania wskaźników.</w:t>
      </w:r>
    </w:p>
    <w:p w14:paraId="7CDFB32A" w14:textId="77777777" w:rsidR="0052493B" w:rsidRPr="00317ED3" w:rsidRDefault="00DA1DAE" w:rsidP="00B33209">
      <w:pPr>
        <w:pStyle w:val="Akapitzlist"/>
        <w:numPr>
          <w:ilvl w:val="0"/>
          <w:numId w:val="21"/>
        </w:numPr>
        <w:spacing w:before="0" w:after="0"/>
        <w:ind w:left="426" w:hanging="426"/>
        <w:rPr>
          <w:rFonts w:cstheme="minorHAnsi"/>
          <w:sz w:val="20"/>
          <w:szCs w:val="20"/>
        </w:rPr>
      </w:pP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jest zobowiązany do systematycznego monitorowania przebiegu realizacji projektu objętego grantem i składania, nie rzadziej niż raz na kwartał, wniosku sprawozdawczego;</w:t>
      </w:r>
    </w:p>
    <w:p w14:paraId="27B6C1A6" w14:textId="047ED831" w:rsidR="00DA1DAE" w:rsidRPr="00317ED3" w:rsidRDefault="00DA1DAE" w:rsidP="00B33209">
      <w:pPr>
        <w:pStyle w:val="Akapitzlist"/>
        <w:numPr>
          <w:ilvl w:val="0"/>
          <w:numId w:val="21"/>
        </w:numPr>
        <w:spacing w:before="0" w:after="0"/>
        <w:ind w:left="426" w:hanging="426"/>
        <w:rPr>
          <w:rFonts w:cstheme="minorHAnsi"/>
          <w:sz w:val="20"/>
          <w:szCs w:val="20"/>
        </w:rPr>
      </w:pP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jest zobowiązany do przekazywania LGD wszelkich dokumentów </w:t>
      </w:r>
      <w:r w:rsidR="0052493B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 xml:space="preserve">i informacji związanych z realizacją projektu objętego grantem, </w:t>
      </w:r>
      <w:r w:rsidR="00E91BD9">
        <w:rPr>
          <w:rFonts w:cstheme="minorHAnsi"/>
          <w:sz w:val="20"/>
          <w:szCs w:val="20"/>
        </w:rPr>
        <w:t xml:space="preserve">na wniosek i </w:t>
      </w:r>
      <w:r w:rsidRPr="00317ED3">
        <w:rPr>
          <w:rFonts w:cstheme="minorHAnsi"/>
          <w:sz w:val="20"/>
          <w:szCs w:val="20"/>
        </w:rPr>
        <w:t>w terminie wskazanym przez LGD.</w:t>
      </w:r>
    </w:p>
    <w:p w14:paraId="292FD858" w14:textId="77777777" w:rsidR="00DA1DAE" w:rsidRPr="00317ED3" w:rsidRDefault="00DA1DAE" w:rsidP="0052493B">
      <w:pPr>
        <w:spacing w:before="0" w:after="0"/>
        <w:jc w:val="center"/>
        <w:rPr>
          <w:rFonts w:cstheme="minorHAnsi"/>
          <w:b/>
          <w:color w:val="0070C0"/>
          <w:sz w:val="20"/>
          <w:szCs w:val="20"/>
        </w:rPr>
      </w:pPr>
      <w:r w:rsidRPr="00317ED3">
        <w:rPr>
          <w:rFonts w:cstheme="minorHAnsi"/>
          <w:b/>
          <w:color w:val="0070C0"/>
          <w:sz w:val="20"/>
          <w:szCs w:val="20"/>
        </w:rPr>
        <w:t>Kontrola i audyt</w:t>
      </w:r>
    </w:p>
    <w:p w14:paraId="203C682D" w14:textId="3A896EB4" w:rsidR="00DA1DAE" w:rsidRPr="00317ED3" w:rsidRDefault="0052493B" w:rsidP="0052493B">
      <w:pPr>
        <w:spacing w:before="0" w:after="0"/>
        <w:jc w:val="center"/>
        <w:rPr>
          <w:rFonts w:cstheme="minorHAnsi"/>
          <w:b/>
          <w:color w:val="0070C0"/>
          <w:sz w:val="20"/>
          <w:szCs w:val="20"/>
        </w:rPr>
      </w:pPr>
      <w:r w:rsidRPr="00317ED3">
        <w:rPr>
          <w:rFonts w:cstheme="minorHAnsi"/>
          <w:b/>
          <w:color w:val="0070C0"/>
          <w:sz w:val="20"/>
          <w:szCs w:val="20"/>
        </w:rPr>
        <w:t>§ 12.</w:t>
      </w:r>
    </w:p>
    <w:p w14:paraId="46F2A267" w14:textId="77777777" w:rsidR="0052493B" w:rsidRPr="00317ED3" w:rsidRDefault="00DA1DAE" w:rsidP="00B33209">
      <w:pPr>
        <w:pStyle w:val="Akapitzlist"/>
        <w:numPr>
          <w:ilvl w:val="0"/>
          <w:numId w:val="22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W zakresie prawidłowości realizacji Grantu, </w:t>
      </w: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jest zobowiązany poddać się kontroli i audytom dokonywanym przez LGD, Instytucję Zarządzającą RPO WK-P oraz inne podmioty uprawnione do ich przeprowadzenia.</w:t>
      </w:r>
    </w:p>
    <w:p w14:paraId="1D9F1A28" w14:textId="77777777" w:rsidR="0052493B" w:rsidRPr="00317ED3" w:rsidRDefault="00DA1DAE" w:rsidP="00B33209">
      <w:pPr>
        <w:pStyle w:val="Akapitzlist"/>
        <w:numPr>
          <w:ilvl w:val="0"/>
          <w:numId w:val="22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Kontrole oraz audyty mogą być przeprowadzane w każdym czasie od dnia podpisania umowy o powierzenie grantu na reali</w:t>
      </w:r>
      <w:r w:rsidR="0052493B" w:rsidRPr="00317ED3">
        <w:rPr>
          <w:rFonts w:cstheme="minorHAnsi"/>
          <w:sz w:val="20"/>
          <w:szCs w:val="20"/>
        </w:rPr>
        <w:t>zacje projektu objętego grantem</w:t>
      </w:r>
      <w:r w:rsidRPr="00317ED3">
        <w:rPr>
          <w:rFonts w:cstheme="minorHAnsi"/>
          <w:sz w:val="20"/>
          <w:szCs w:val="20"/>
        </w:rPr>
        <w:t xml:space="preserve"> i nie później niż do końca okresu określonego zgodnie z art. 140 ust. 1 rozporządzenia ogólnego, z zastrzeżeniem przepisów, które mogą przewidywać dłuższy termin przeprowadzania kontroli, dotyczących trwałości projektu objętego grantem, pomocy publicznej, oraz podatku, o którym mowa w ustawie o podatku od towarów i usług.</w:t>
      </w:r>
    </w:p>
    <w:p w14:paraId="07A0C5A9" w14:textId="77777777" w:rsidR="0052493B" w:rsidRPr="00317ED3" w:rsidRDefault="00DA1DAE" w:rsidP="00B33209">
      <w:pPr>
        <w:pStyle w:val="Akapitzlist"/>
        <w:numPr>
          <w:ilvl w:val="0"/>
          <w:numId w:val="22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Kontrole oraz audyty mogą być przeprowadzane w siedzibie/biurze kontrolującego na podstawie dostarczonych dokumentów lub w każdym miejscu bezpośrednio związanym z realizacją projektu objętego grantem.</w:t>
      </w:r>
    </w:p>
    <w:p w14:paraId="455F11FD" w14:textId="77777777" w:rsidR="00993C61" w:rsidRPr="00317ED3" w:rsidRDefault="00DA1DAE" w:rsidP="00B33209">
      <w:pPr>
        <w:pStyle w:val="Akapitzlist"/>
        <w:numPr>
          <w:ilvl w:val="0"/>
          <w:numId w:val="22"/>
        </w:numPr>
        <w:spacing w:before="0" w:after="0"/>
        <w:rPr>
          <w:rFonts w:cstheme="minorHAnsi"/>
          <w:sz w:val="20"/>
          <w:szCs w:val="20"/>
        </w:rPr>
      </w:pP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jest zobowiązany udostępnić podmiotom, o których mowa </w:t>
      </w:r>
      <w:r w:rsidR="0052493B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 xml:space="preserve">w ust. 1, dokumenty związane bezpośrednio z realizacją projektu objętego grantem, w szczególności dokumenty umożliwiające rozliczenie kwoty uproszczonej, w tym dokumenty elektroniczne oraz dostęp do pomieszczeń </w:t>
      </w:r>
      <w:r w:rsidR="0052493B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>i terenu realizacji projektu objętego grantem oraz do wykorzystywanych w związku z realizacją projektu objętego grantem syst</w:t>
      </w:r>
      <w:r w:rsidR="00993C61" w:rsidRPr="00317ED3">
        <w:rPr>
          <w:rFonts w:cstheme="minorHAnsi"/>
          <w:sz w:val="20"/>
          <w:szCs w:val="20"/>
        </w:rPr>
        <w:t>emów teleinformatycznych</w:t>
      </w:r>
      <w:r w:rsidRPr="00317ED3">
        <w:rPr>
          <w:rFonts w:cstheme="minorHAnsi"/>
          <w:sz w:val="20"/>
          <w:szCs w:val="20"/>
        </w:rPr>
        <w:t xml:space="preserve"> oraz umożliwienie tworzenia ich uwierzytelnionych kopii i odpisów.</w:t>
      </w:r>
    </w:p>
    <w:p w14:paraId="2564AA60" w14:textId="77777777" w:rsidR="00993C61" w:rsidRPr="00317ED3" w:rsidRDefault="00DA1DAE" w:rsidP="00B33209">
      <w:pPr>
        <w:pStyle w:val="Akapitzlist"/>
        <w:numPr>
          <w:ilvl w:val="0"/>
          <w:numId w:val="22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Jeżeli jest to konieczne, do stwierdzenia prawidłowej realizacji projektu objętego grantem, </w:t>
      </w: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jest zobowiązany udostępnić podmiotom, </w:t>
      </w:r>
      <w:r w:rsidR="00993C61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 xml:space="preserve">o których mowa w ust. 1, również dokumenty niezwiązane bezpośrednio </w:t>
      </w:r>
      <w:r w:rsidR="00993C61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>z realizacją projektu objętego grantem.</w:t>
      </w:r>
    </w:p>
    <w:p w14:paraId="538DECA0" w14:textId="77777777" w:rsidR="00993C61" w:rsidRPr="00317ED3" w:rsidRDefault="00DA1DAE" w:rsidP="00B33209">
      <w:pPr>
        <w:pStyle w:val="Akapitzlist"/>
        <w:numPr>
          <w:ilvl w:val="0"/>
          <w:numId w:val="22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lastRenderedPageBreak/>
        <w:t>Podmioty uprawnione do przeprowadzania kontroli lub audytu, w celu potwierdzenia prawidłowości i kwalifikowalności poniesionych wydatków, mogą zwrócić się o złożenie wyjaśnień do osób zaangażowanych w realizację projektu objętego grantem.</w:t>
      </w:r>
    </w:p>
    <w:p w14:paraId="0A5D665F" w14:textId="77777777" w:rsidR="00993C61" w:rsidRPr="00317ED3" w:rsidRDefault="00DA1DAE" w:rsidP="00B33209">
      <w:pPr>
        <w:pStyle w:val="Akapitzlist"/>
        <w:numPr>
          <w:ilvl w:val="0"/>
          <w:numId w:val="22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W wyniku kontroli wydawane są zalecenia pokontrolne, a </w:t>
      </w: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jest zobowiązany do podjęcia stosownych działań naprawczych w terminie określonym w tych zaleceniach.</w:t>
      </w:r>
    </w:p>
    <w:p w14:paraId="19A667A5" w14:textId="77777777" w:rsidR="00993C61" w:rsidRPr="00317ED3" w:rsidRDefault="00DA1DAE" w:rsidP="00B33209">
      <w:pPr>
        <w:pStyle w:val="Akapitzlist"/>
        <w:numPr>
          <w:ilvl w:val="0"/>
          <w:numId w:val="22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Ustalenia podmiotów, o których mowa w ust. 1, mogą prowadzić do korekty wysokości grantu w ramach projektu objętego grantem.</w:t>
      </w:r>
    </w:p>
    <w:p w14:paraId="655FA2E0" w14:textId="77777777" w:rsidR="00993C61" w:rsidRPr="00317ED3" w:rsidRDefault="00DA1DAE" w:rsidP="00B33209">
      <w:pPr>
        <w:pStyle w:val="Akapitzlist"/>
        <w:numPr>
          <w:ilvl w:val="0"/>
          <w:numId w:val="22"/>
        </w:numPr>
        <w:spacing w:before="0" w:after="0"/>
        <w:rPr>
          <w:rFonts w:cstheme="minorHAnsi"/>
          <w:sz w:val="20"/>
          <w:szCs w:val="20"/>
        </w:rPr>
      </w:pP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jest zobowiązany do informowania LGD o wynikach przeprowadzonych kontroli i audytów, w terminie 7 dni roboczych od ich otrzymania. </w:t>
      </w: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jest również zobowiązany do informowania LGD </w:t>
      </w:r>
      <w:r w:rsidR="00993C61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>o sporządzonych wyjaśnieniach oraz do przekazywania informacji na temat wykonania zaleceń pokontrolnych.</w:t>
      </w:r>
    </w:p>
    <w:p w14:paraId="61206B6D" w14:textId="3DC5AC73" w:rsidR="00993C61" w:rsidRPr="00317ED3" w:rsidRDefault="00DA1DAE" w:rsidP="00B33209">
      <w:pPr>
        <w:pStyle w:val="Akapitzlist"/>
        <w:numPr>
          <w:ilvl w:val="0"/>
          <w:numId w:val="22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LGD</w:t>
      </w:r>
      <w:ins w:id="35" w:author="LGD" w:date="2019-10-24T09:38:00Z">
        <w:r w:rsidR="00EE0D54">
          <w:rPr>
            <w:rFonts w:cstheme="minorHAnsi"/>
            <w:sz w:val="20"/>
            <w:szCs w:val="20"/>
          </w:rPr>
          <w:t xml:space="preserve"> zastrzega sobie możliwość przeprowadzenia kontroli u </w:t>
        </w:r>
        <w:proofErr w:type="spellStart"/>
        <w:r w:rsidR="00EE0D54">
          <w:rPr>
            <w:rFonts w:cstheme="minorHAnsi"/>
            <w:sz w:val="20"/>
            <w:szCs w:val="20"/>
          </w:rPr>
          <w:t>Grantobiorcy</w:t>
        </w:r>
        <w:proofErr w:type="spellEnd"/>
        <w:r w:rsidR="00EE0D54">
          <w:rPr>
            <w:rFonts w:cstheme="minorHAnsi"/>
            <w:sz w:val="20"/>
            <w:szCs w:val="20"/>
          </w:rPr>
          <w:t xml:space="preserve"> w okresie od dnia rozpoczęcia realizacji projektu do dnia zatwierdzenia przez LGD końcowego wniosku o rozliczenie </w:t>
        </w:r>
      </w:ins>
      <w:ins w:id="36" w:author="LGD" w:date="2019-10-24T09:39:00Z">
        <w:r w:rsidR="00EE0D54">
          <w:rPr>
            <w:rFonts w:cstheme="minorHAnsi"/>
            <w:sz w:val="20"/>
            <w:szCs w:val="20"/>
          </w:rPr>
          <w:t xml:space="preserve">grantu. Kontrola zostanie zapowiedziana w terminie nie krótszym niż 3 dni robocze od terminu kontroli. </w:t>
        </w:r>
        <w:proofErr w:type="spellStart"/>
        <w:r w:rsidR="00EE0D54">
          <w:rPr>
            <w:rFonts w:cstheme="minorHAnsi"/>
            <w:sz w:val="20"/>
            <w:szCs w:val="20"/>
          </w:rPr>
          <w:t>Grantobiorca</w:t>
        </w:r>
        <w:proofErr w:type="spellEnd"/>
        <w:r w:rsidR="00EE0D54">
          <w:rPr>
            <w:rFonts w:cstheme="minorHAnsi"/>
            <w:sz w:val="20"/>
            <w:szCs w:val="20"/>
          </w:rPr>
          <w:t xml:space="preserve"> zostanie poinformowany o celu kontroli i jej zakresie, </w:t>
        </w:r>
      </w:ins>
      <w:r w:rsidRPr="00317ED3">
        <w:rPr>
          <w:rFonts w:cstheme="minorHAnsi"/>
          <w:sz w:val="20"/>
          <w:szCs w:val="20"/>
        </w:rPr>
        <w:t xml:space="preserve"> </w:t>
      </w:r>
      <w:del w:id="37" w:author="LGD" w:date="2019-10-24T09:38:00Z">
        <w:r w:rsidRPr="00317ED3" w:rsidDel="00EE0D54">
          <w:rPr>
            <w:rFonts w:cstheme="minorHAnsi"/>
            <w:sz w:val="20"/>
            <w:szCs w:val="20"/>
          </w:rPr>
          <w:delText xml:space="preserve">przewiduje przeprowadzenie co najmniej jednej wizyty monitoringowej </w:delText>
        </w:r>
        <w:r w:rsidR="00993C61" w:rsidRPr="00317ED3" w:rsidDel="00EE0D54">
          <w:rPr>
            <w:rFonts w:cstheme="minorHAnsi"/>
            <w:sz w:val="20"/>
            <w:szCs w:val="20"/>
          </w:rPr>
          <w:br/>
        </w:r>
        <w:r w:rsidRPr="00317ED3" w:rsidDel="00EE0D54">
          <w:rPr>
            <w:rFonts w:cstheme="minorHAnsi"/>
            <w:sz w:val="20"/>
            <w:szCs w:val="20"/>
          </w:rPr>
          <w:delText>u Grantobiorcy w okresie realizacji projektu objętego grantem. Wizyta monitoringowa zostanie zapowiedziana w terminie nie krótszym niż 3 dni roboczych od terminu wizyty. Grantobiorca zostanie poinformowany o celu wizyty monitoringowej i jej zakresie.</w:delText>
        </w:r>
      </w:del>
    </w:p>
    <w:p w14:paraId="6546F0CE" w14:textId="1B5E266C" w:rsidR="00993C61" w:rsidRPr="00317ED3" w:rsidRDefault="00DA1DAE" w:rsidP="00B33209">
      <w:pPr>
        <w:pStyle w:val="Akapitzlist"/>
        <w:numPr>
          <w:ilvl w:val="0"/>
          <w:numId w:val="22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LGD zastrzega sobie możliwość przeprowadzenia </w:t>
      </w:r>
      <w:del w:id="38" w:author="LGD" w:date="2019-10-24T09:39:00Z">
        <w:r w:rsidRPr="00317ED3" w:rsidDel="00EE0D54">
          <w:rPr>
            <w:rFonts w:cstheme="minorHAnsi"/>
            <w:sz w:val="20"/>
            <w:szCs w:val="20"/>
          </w:rPr>
          <w:delText xml:space="preserve">wizyty monitoringowej </w:delText>
        </w:r>
      </w:del>
      <w:ins w:id="39" w:author="LGD" w:date="2019-10-24T09:39:00Z">
        <w:r w:rsidR="00EE0D54">
          <w:rPr>
            <w:rFonts w:cstheme="minorHAnsi"/>
            <w:sz w:val="20"/>
            <w:szCs w:val="20"/>
          </w:rPr>
          <w:t xml:space="preserve"> kontroli </w:t>
        </w:r>
      </w:ins>
      <w:r w:rsidRPr="00317ED3">
        <w:rPr>
          <w:rFonts w:cstheme="minorHAnsi"/>
          <w:sz w:val="20"/>
          <w:szCs w:val="20"/>
        </w:rPr>
        <w:t xml:space="preserve">bez zapowiedzi, w przypadku, kiedy podejmie informację o nieprawidłowościach w realizacji Umowy o </w:t>
      </w:r>
      <w:r w:rsidR="00E91BD9" w:rsidRPr="008E3CD1">
        <w:rPr>
          <w:rFonts w:cstheme="minorHAnsi"/>
          <w:sz w:val="20"/>
          <w:szCs w:val="20"/>
        </w:rPr>
        <w:t>dofinansowanie</w:t>
      </w:r>
      <w:r w:rsidRPr="008E3CD1">
        <w:rPr>
          <w:rFonts w:cstheme="minorHAnsi"/>
          <w:sz w:val="20"/>
          <w:szCs w:val="20"/>
        </w:rPr>
        <w:t xml:space="preserve"> </w:t>
      </w:r>
      <w:r w:rsidRPr="00317ED3">
        <w:rPr>
          <w:rFonts w:cstheme="minorHAnsi"/>
          <w:sz w:val="20"/>
          <w:szCs w:val="20"/>
        </w:rPr>
        <w:t xml:space="preserve">przez </w:t>
      </w:r>
      <w:proofErr w:type="spellStart"/>
      <w:r w:rsidRPr="00317ED3">
        <w:rPr>
          <w:rFonts w:cstheme="minorHAnsi"/>
          <w:sz w:val="20"/>
          <w:szCs w:val="20"/>
        </w:rPr>
        <w:t>Grantobiorcę</w:t>
      </w:r>
      <w:proofErr w:type="spellEnd"/>
      <w:r w:rsidRPr="00317ED3">
        <w:rPr>
          <w:rFonts w:cstheme="minorHAnsi"/>
          <w:sz w:val="20"/>
          <w:szCs w:val="20"/>
        </w:rPr>
        <w:t>.</w:t>
      </w:r>
    </w:p>
    <w:p w14:paraId="553D7EAD" w14:textId="7079F785" w:rsidR="00993C61" w:rsidRPr="00317ED3" w:rsidRDefault="00DA1DAE" w:rsidP="00B33209">
      <w:pPr>
        <w:pStyle w:val="Akapitzlist"/>
        <w:numPr>
          <w:ilvl w:val="0"/>
          <w:numId w:val="22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W trakcie w</w:t>
      </w:r>
      <w:del w:id="40" w:author="LGD" w:date="2019-10-24T09:40:00Z">
        <w:r w:rsidRPr="00317ED3" w:rsidDel="00EE0D54">
          <w:rPr>
            <w:rFonts w:cstheme="minorHAnsi"/>
            <w:sz w:val="20"/>
            <w:szCs w:val="20"/>
          </w:rPr>
          <w:delText>izyty monitoringowej</w:delText>
        </w:r>
      </w:del>
      <w:ins w:id="41" w:author="LGD" w:date="2019-10-24T09:40:00Z">
        <w:r w:rsidR="00EE0D54">
          <w:rPr>
            <w:rFonts w:cstheme="minorHAnsi"/>
            <w:sz w:val="20"/>
            <w:szCs w:val="20"/>
          </w:rPr>
          <w:t xml:space="preserve"> kontroli</w:t>
        </w:r>
      </w:ins>
      <w:r w:rsidRPr="00317ED3">
        <w:rPr>
          <w:rFonts w:cstheme="minorHAnsi"/>
          <w:sz w:val="20"/>
          <w:szCs w:val="20"/>
        </w:rPr>
        <w:t xml:space="preserve"> zweryfikowana zostanie przez LGD zgodność realizowanych zadań przez </w:t>
      </w:r>
      <w:proofErr w:type="spellStart"/>
      <w:r w:rsidRPr="00317ED3">
        <w:rPr>
          <w:rFonts w:cstheme="minorHAnsi"/>
          <w:sz w:val="20"/>
          <w:szCs w:val="20"/>
        </w:rPr>
        <w:t>Grantobiorcę</w:t>
      </w:r>
      <w:proofErr w:type="spellEnd"/>
      <w:r w:rsidRPr="00317ED3">
        <w:rPr>
          <w:rFonts w:cstheme="minorHAnsi"/>
          <w:sz w:val="20"/>
          <w:szCs w:val="20"/>
        </w:rPr>
        <w:t xml:space="preserve"> z zapisami zawartymi w Umowie, jak również dokumentacja związana z powierzonym grantem a w szczególności dokumenty potwierdzające osiągnięcie założonych rezultatów np. listy obecności, certyfikaty, zaświadczenia, dokumenty i produkty wytworzone </w:t>
      </w:r>
      <w:r w:rsidR="00993C61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 xml:space="preserve">w wyniku realizacji projektu objętego grantem, umowy zawarte pomiędzy </w:t>
      </w:r>
      <w:proofErr w:type="spellStart"/>
      <w:r w:rsidRPr="00317ED3">
        <w:rPr>
          <w:rFonts w:cstheme="minorHAnsi"/>
          <w:sz w:val="20"/>
          <w:szCs w:val="20"/>
        </w:rPr>
        <w:t>Grantobiorcą</w:t>
      </w:r>
      <w:proofErr w:type="spellEnd"/>
      <w:r w:rsidRPr="00317ED3">
        <w:rPr>
          <w:rFonts w:cstheme="minorHAnsi"/>
          <w:sz w:val="20"/>
          <w:szCs w:val="20"/>
        </w:rPr>
        <w:t xml:space="preserve"> a Użytkownikiem, protokoły odbioru.</w:t>
      </w:r>
    </w:p>
    <w:p w14:paraId="5AB849EF" w14:textId="0B354A46" w:rsidR="00993C61" w:rsidRPr="00317ED3" w:rsidRDefault="00DA1DAE" w:rsidP="00B33209">
      <w:pPr>
        <w:pStyle w:val="Akapitzlist"/>
        <w:numPr>
          <w:ilvl w:val="0"/>
          <w:numId w:val="22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Z przeprowadzonej </w:t>
      </w:r>
      <w:del w:id="42" w:author="LGD" w:date="2019-10-24T09:40:00Z">
        <w:r w:rsidRPr="00317ED3" w:rsidDel="00EE0D54">
          <w:rPr>
            <w:rFonts w:cstheme="minorHAnsi"/>
            <w:sz w:val="20"/>
            <w:szCs w:val="20"/>
          </w:rPr>
          <w:delText xml:space="preserve">wizyty monitoringowej </w:delText>
        </w:r>
      </w:del>
      <w:ins w:id="43" w:author="LGD" w:date="2019-10-24T09:40:00Z">
        <w:r w:rsidR="00EE0D54">
          <w:rPr>
            <w:rFonts w:cstheme="minorHAnsi"/>
            <w:sz w:val="20"/>
            <w:szCs w:val="20"/>
          </w:rPr>
          <w:t xml:space="preserve">kontroli </w:t>
        </w:r>
      </w:ins>
      <w:r w:rsidRPr="00317ED3">
        <w:rPr>
          <w:rFonts w:cstheme="minorHAnsi"/>
          <w:sz w:val="20"/>
          <w:szCs w:val="20"/>
        </w:rPr>
        <w:t>sporządzon</w:t>
      </w:r>
      <w:ins w:id="44" w:author="LGD" w:date="2019-10-24T09:40:00Z">
        <w:r w:rsidR="00FB7670">
          <w:rPr>
            <w:rFonts w:cstheme="minorHAnsi"/>
            <w:sz w:val="20"/>
            <w:szCs w:val="20"/>
          </w:rPr>
          <w:t>a</w:t>
        </w:r>
      </w:ins>
      <w:del w:id="45" w:author="LGD" w:date="2019-10-24T09:40:00Z">
        <w:r w:rsidRPr="00317ED3" w:rsidDel="00FB7670">
          <w:rPr>
            <w:rFonts w:cstheme="minorHAnsi"/>
            <w:sz w:val="20"/>
            <w:szCs w:val="20"/>
          </w:rPr>
          <w:delText>y</w:delText>
        </w:r>
      </w:del>
      <w:r w:rsidRPr="00317ED3">
        <w:rPr>
          <w:rFonts w:cstheme="minorHAnsi"/>
          <w:sz w:val="20"/>
          <w:szCs w:val="20"/>
        </w:rPr>
        <w:t xml:space="preserve"> zostanie</w:t>
      </w:r>
      <w:del w:id="46" w:author="LGD" w:date="2019-10-24T09:40:00Z">
        <w:r w:rsidRPr="00317ED3" w:rsidDel="00FB7670">
          <w:rPr>
            <w:rFonts w:cstheme="minorHAnsi"/>
            <w:sz w:val="20"/>
            <w:szCs w:val="20"/>
          </w:rPr>
          <w:delText xml:space="preserve"> protokół</w:delText>
        </w:r>
      </w:del>
      <w:ins w:id="47" w:author="LGD" w:date="2019-10-24T09:40:00Z">
        <w:r w:rsidR="00FB7670">
          <w:rPr>
            <w:rFonts w:cstheme="minorHAnsi"/>
            <w:sz w:val="20"/>
            <w:szCs w:val="20"/>
          </w:rPr>
          <w:t xml:space="preserve"> informacja pokontrolna</w:t>
        </w:r>
      </w:ins>
      <w:r w:rsidRPr="00317ED3">
        <w:rPr>
          <w:rFonts w:cstheme="minorHAnsi"/>
          <w:sz w:val="20"/>
          <w:szCs w:val="20"/>
        </w:rPr>
        <w:t xml:space="preserve">, </w:t>
      </w:r>
      <w:del w:id="48" w:author="LGD" w:date="2019-10-24T09:40:00Z">
        <w:r w:rsidRPr="00317ED3" w:rsidDel="00FB7670">
          <w:rPr>
            <w:rFonts w:cstheme="minorHAnsi"/>
            <w:sz w:val="20"/>
            <w:szCs w:val="20"/>
          </w:rPr>
          <w:delText>którego</w:delText>
        </w:r>
      </w:del>
      <w:ins w:id="49" w:author="LGD" w:date="2019-10-24T09:40:00Z">
        <w:r w:rsidR="00FB7670">
          <w:rPr>
            <w:rFonts w:cstheme="minorHAnsi"/>
            <w:sz w:val="20"/>
            <w:szCs w:val="20"/>
          </w:rPr>
          <w:t>której</w:t>
        </w:r>
      </w:ins>
      <w:r w:rsidRPr="00317ED3">
        <w:rPr>
          <w:rFonts w:cstheme="minorHAnsi"/>
          <w:sz w:val="20"/>
          <w:szCs w:val="20"/>
        </w:rPr>
        <w:t xml:space="preserve"> zapisy zostaną przedstawione </w:t>
      </w:r>
      <w:proofErr w:type="spellStart"/>
      <w:r w:rsidRPr="00317ED3">
        <w:rPr>
          <w:rFonts w:cstheme="minorHAnsi"/>
          <w:sz w:val="20"/>
          <w:szCs w:val="20"/>
        </w:rPr>
        <w:t>Grantobiorcy</w:t>
      </w:r>
      <w:proofErr w:type="spellEnd"/>
      <w:r w:rsidRPr="00317ED3">
        <w:rPr>
          <w:rFonts w:cstheme="minorHAnsi"/>
          <w:sz w:val="20"/>
          <w:szCs w:val="20"/>
        </w:rPr>
        <w:t xml:space="preserve">. </w:t>
      </w:r>
      <w:del w:id="50" w:author="LGD" w:date="2019-10-24T09:41:00Z">
        <w:r w:rsidRPr="00317ED3" w:rsidDel="00FB7670">
          <w:rPr>
            <w:rFonts w:cstheme="minorHAnsi"/>
            <w:sz w:val="20"/>
            <w:szCs w:val="20"/>
          </w:rPr>
          <w:delText xml:space="preserve">Protokół </w:delText>
        </w:r>
      </w:del>
      <w:ins w:id="51" w:author="LGD" w:date="2019-10-24T09:41:00Z">
        <w:r w:rsidR="00FB7670">
          <w:rPr>
            <w:rFonts w:cstheme="minorHAnsi"/>
            <w:sz w:val="20"/>
            <w:szCs w:val="20"/>
          </w:rPr>
          <w:t xml:space="preserve">Informacja pokontrolna </w:t>
        </w:r>
      </w:ins>
      <w:r w:rsidRPr="00317ED3">
        <w:rPr>
          <w:rFonts w:cstheme="minorHAnsi"/>
          <w:sz w:val="20"/>
          <w:szCs w:val="20"/>
        </w:rPr>
        <w:t>musi zostać przedstawion</w:t>
      </w:r>
      <w:ins w:id="52" w:author="LGD" w:date="2019-10-24T09:41:00Z">
        <w:r w:rsidR="00FB7670">
          <w:rPr>
            <w:rFonts w:cstheme="minorHAnsi"/>
            <w:sz w:val="20"/>
            <w:szCs w:val="20"/>
          </w:rPr>
          <w:t>a</w:t>
        </w:r>
      </w:ins>
      <w:del w:id="53" w:author="LGD" w:date="2019-10-24T09:41:00Z">
        <w:r w:rsidRPr="00317ED3" w:rsidDel="00FB7670">
          <w:rPr>
            <w:rFonts w:cstheme="minorHAnsi"/>
            <w:sz w:val="20"/>
            <w:szCs w:val="20"/>
          </w:rPr>
          <w:delText>y</w:delText>
        </w:r>
      </w:del>
      <w:r w:rsidRPr="00317ED3">
        <w:rPr>
          <w:rFonts w:cstheme="minorHAnsi"/>
          <w:sz w:val="20"/>
          <w:szCs w:val="20"/>
        </w:rPr>
        <w:t xml:space="preserve"> </w:t>
      </w:r>
      <w:proofErr w:type="spellStart"/>
      <w:r w:rsidRPr="00317ED3">
        <w:rPr>
          <w:rFonts w:cstheme="minorHAnsi"/>
          <w:sz w:val="20"/>
          <w:szCs w:val="20"/>
        </w:rPr>
        <w:t>Grantobiorcy</w:t>
      </w:r>
      <w:proofErr w:type="spellEnd"/>
      <w:r w:rsidRPr="00317ED3">
        <w:rPr>
          <w:rFonts w:cstheme="minorHAnsi"/>
          <w:sz w:val="20"/>
          <w:szCs w:val="20"/>
        </w:rPr>
        <w:t xml:space="preserve"> nie później niż do 10 dni roboczych po zakończeniu </w:t>
      </w:r>
      <w:del w:id="54" w:author="LGD" w:date="2019-10-24T09:43:00Z">
        <w:r w:rsidRPr="00317ED3" w:rsidDel="00FB7670">
          <w:rPr>
            <w:rFonts w:cstheme="minorHAnsi"/>
            <w:sz w:val="20"/>
            <w:szCs w:val="20"/>
          </w:rPr>
          <w:delText>wizyty monitoringowe</w:delText>
        </w:r>
      </w:del>
      <w:del w:id="55" w:author="LGD" w:date="2019-10-24T09:42:00Z">
        <w:r w:rsidRPr="00317ED3" w:rsidDel="00FB7670">
          <w:rPr>
            <w:rFonts w:cstheme="minorHAnsi"/>
            <w:sz w:val="20"/>
            <w:szCs w:val="20"/>
          </w:rPr>
          <w:delText>j</w:delText>
        </w:r>
      </w:del>
      <w:ins w:id="56" w:author="LGD" w:date="2019-10-24T09:43:00Z">
        <w:r w:rsidR="00FB7670">
          <w:rPr>
            <w:rFonts w:cstheme="minorHAnsi"/>
            <w:sz w:val="20"/>
            <w:szCs w:val="20"/>
          </w:rPr>
          <w:t>kontroli</w:t>
        </w:r>
      </w:ins>
      <w:r w:rsidRPr="00317ED3">
        <w:rPr>
          <w:rFonts w:cstheme="minorHAnsi"/>
          <w:sz w:val="20"/>
          <w:szCs w:val="20"/>
        </w:rPr>
        <w:t xml:space="preserve"> przez LGD. </w:t>
      </w: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ma możliwość wniesienia zastrzeżeń i uwag do protokołu z wizyty monitoringowej </w:t>
      </w:r>
      <w:r w:rsidR="00993C61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>w terminie do 5 dni roboczych od jego otrzymania.</w:t>
      </w:r>
    </w:p>
    <w:p w14:paraId="4200BE02" w14:textId="0278C2FC" w:rsidR="00DA1DAE" w:rsidRDefault="00DA1DAE" w:rsidP="00B33209">
      <w:pPr>
        <w:pStyle w:val="Akapitzlist"/>
        <w:numPr>
          <w:ilvl w:val="0"/>
          <w:numId w:val="22"/>
        </w:numPr>
        <w:spacing w:before="0" w:after="0"/>
        <w:rPr>
          <w:ins w:id="57" w:author="LGD" w:date="2019-10-24T09:46:00Z"/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W przypadku wskazania przez LGD działań naprawczych, </w:t>
      </w: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podejmie się działań naprawczych w terminie </w:t>
      </w:r>
      <w:r w:rsidRPr="00FB7670">
        <w:rPr>
          <w:rFonts w:cstheme="minorHAnsi"/>
          <w:sz w:val="20"/>
          <w:szCs w:val="20"/>
        </w:rPr>
        <w:t xml:space="preserve">do 30 dni od </w:t>
      </w:r>
      <w:proofErr w:type="spellStart"/>
      <w:r w:rsidRPr="00FB7670">
        <w:rPr>
          <w:rFonts w:cstheme="minorHAnsi"/>
          <w:sz w:val="20"/>
          <w:szCs w:val="20"/>
        </w:rPr>
        <w:t>przyjęcia</w:t>
      </w:r>
      <w:del w:id="58" w:author="LGD" w:date="2019-10-24T09:46:00Z">
        <w:r w:rsidRPr="00FB7670" w:rsidDel="00FB7670">
          <w:rPr>
            <w:rFonts w:cstheme="minorHAnsi"/>
            <w:sz w:val="20"/>
            <w:szCs w:val="20"/>
          </w:rPr>
          <w:delText xml:space="preserve"> protokołu</w:delText>
        </w:r>
      </w:del>
      <w:ins w:id="59" w:author="LGD" w:date="2019-10-24T09:46:00Z">
        <w:r w:rsidR="00FB7670">
          <w:rPr>
            <w:rFonts w:cstheme="minorHAnsi"/>
            <w:sz w:val="20"/>
            <w:szCs w:val="20"/>
          </w:rPr>
          <w:t>informacji</w:t>
        </w:r>
        <w:proofErr w:type="spellEnd"/>
        <w:r w:rsidR="00FB7670">
          <w:rPr>
            <w:rFonts w:cstheme="minorHAnsi"/>
            <w:sz w:val="20"/>
            <w:szCs w:val="20"/>
          </w:rPr>
          <w:t xml:space="preserve"> pokontrolnej</w:t>
        </w:r>
      </w:ins>
      <w:r w:rsidRPr="00FB7670">
        <w:rPr>
          <w:rFonts w:cstheme="minorHAnsi"/>
          <w:sz w:val="20"/>
          <w:szCs w:val="20"/>
        </w:rPr>
        <w:t xml:space="preserve">, a LGD ma obowiązek </w:t>
      </w:r>
      <w:r w:rsidRPr="00FB7670">
        <w:rPr>
          <w:rFonts w:cstheme="minorHAnsi"/>
          <w:sz w:val="20"/>
          <w:szCs w:val="20"/>
        </w:rPr>
        <w:lastRenderedPageBreak/>
        <w:t xml:space="preserve">przeprowadzenia </w:t>
      </w:r>
      <w:del w:id="60" w:author="LGD" w:date="2019-10-24T09:46:00Z">
        <w:r w:rsidRPr="00FB7670" w:rsidDel="00FB7670">
          <w:rPr>
            <w:rFonts w:cstheme="minorHAnsi"/>
            <w:sz w:val="20"/>
            <w:szCs w:val="20"/>
          </w:rPr>
          <w:delText xml:space="preserve">ponownej </w:delText>
        </w:r>
      </w:del>
      <w:r w:rsidRPr="00FB7670">
        <w:rPr>
          <w:rFonts w:cstheme="minorHAnsi"/>
          <w:sz w:val="20"/>
          <w:szCs w:val="20"/>
        </w:rPr>
        <w:t xml:space="preserve">wizyty monitoringowej, której celem będzie zweryfikowanie wywiązania się </w:t>
      </w:r>
      <w:proofErr w:type="spellStart"/>
      <w:r w:rsidRPr="00FB7670">
        <w:rPr>
          <w:rFonts w:cstheme="minorHAnsi"/>
          <w:sz w:val="20"/>
          <w:szCs w:val="20"/>
        </w:rPr>
        <w:t>Grantobiorcy</w:t>
      </w:r>
      <w:proofErr w:type="spellEnd"/>
      <w:r w:rsidRPr="00FB7670">
        <w:rPr>
          <w:rFonts w:cstheme="minorHAnsi"/>
          <w:sz w:val="20"/>
          <w:szCs w:val="20"/>
        </w:rPr>
        <w:t xml:space="preserve"> z zaleconych działań naprawczych.</w:t>
      </w:r>
    </w:p>
    <w:p w14:paraId="6DDD01CE" w14:textId="4FFD03FB" w:rsidR="00FB7670" w:rsidRDefault="00FB7670" w:rsidP="00B33209">
      <w:pPr>
        <w:pStyle w:val="Akapitzlist"/>
        <w:numPr>
          <w:ilvl w:val="0"/>
          <w:numId w:val="22"/>
        </w:numPr>
        <w:spacing w:before="0" w:after="0"/>
        <w:rPr>
          <w:ins w:id="61" w:author="LGD" w:date="2019-10-24T09:47:00Z"/>
          <w:rFonts w:cstheme="minorHAnsi"/>
          <w:sz w:val="20"/>
          <w:szCs w:val="20"/>
        </w:rPr>
      </w:pPr>
      <w:ins w:id="62" w:author="LGD" w:date="2019-10-24T09:46:00Z">
        <w:r>
          <w:rPr>
            <w:rFonts w:cstheme="minorHAnsi"/>
            <w:sz w:val="20"/>
            <w:szCs w:val="20"/>
          </w:rPr>
          <w:t>LGD</w:t>
        </w:r>
      </w:ins>
      <w:ins w:id="63" w:author="LGD" w:date="2019-10-24T09:47:00Z">
        <w:r>
          <w:rPr>
            <w:rFonts w:cstheme="minorHAnsi"/>
            <w:sz w:val="20"/>
            <w:szCs w:val="20"/>
          </w:rPr>
          <w:t xml:space="preserve"> zastrzega sobie możliwość przeprowadzenia wizyty monitoringowej bez zapowiedzi, w miejscu realizacji zadania celem weryfikacji u </w:t>
        </w:r>
        <w:proofErr w:type="spellStart"/>
        <w:r>
          <w:rPr>
            <w:rFonts w:cstheme="minorHAnsi"/>
            <w:sz w:val="20"/>
            <w:szCs w:val="20"/>
          </w:rPr>
          <w:t>Grantobiorcy</w:t>
        </w:r>
        <w:proofErr w:type="spellEnd"/>
        <w:r>
          <w:rPr>
            <w:rFonts w:cstheme="minorHAnsi"/>
            <w:sz w:val="20"/>
            <w:szCs w:val="20"/>
          </w:rPr>
          <w:t xml:space="preserve"> postępów w realizacji zadania.</w:t>
        </w:r>
      </w:ins>
    </w:p>
    <w:p w14:paraId="388E90F2" w14:textId="76634E28" w:rsidR="00FB7670" w:rsidRDefault="00FB7670" w:rsidP="00B33209">
      <w:pPr>
        <w:pStyle w:val="Akapitzlist"/>
        <w:numPr>
          <w:ilvl w:val="0"/>
          <w:numId w:val="22"/>
        </w:numPr>
        <w:spacing w:before="0" w:after="0"/>
        <w:rPr>
          <w:ins w:id="64" w:author="LGD" w:date="2019-10-24T09:49:00Z"/>
          <w:rFonts w:cstheme="minorHAnsi"/>
          <w:sz w:val="20"/>
          <w:szCs w:val="20"/>
        </w:rPr>
      </w:pPr>
      <w:proofErr w:type="spellStart"/>
      <w:ins w:id="65" w:author="LGD" w:date="2019-10-24T09:47:00Z">
        <w:r>
          <w:rPr>
            <w:rFonts w:cstheme="minorHAnsi"/>
            <w:sz w:val="20"/>
            <w:szCs w:val="20"/>
          </w:rPr>
          <w:t>Grantobiorca</w:t>
        </w:r>
        <w:proofErr w:type="spellEnd"/>
        <w:r>
          <w:rPr>
            <w:rFonts w:cstheme="minorHAnsi"/>
            <w:sz w:val="20"/>
            <w:szCs w:val="20"/>
          </w:rPr>
          <w:t xml:space="preserve"> zobowiązany jest do c</w:t>
        </w:r>
      </w:ins>
      <w:ins w:id="66" w:author="LGD" w:date="2019-10-24T09:48:00Z">
        <w:r>
          <w:rPr>
            <w:rFonts w:cstheme="minorHAnsi"/>
            <w:sz w:val="20"/>
            <w:szCs w:val="20"/>
          </w:rPr>
          <w:t xml:space="preserve">yklicznego  (min. raz na miesiąc) przesyłania szczegółowego harmonogramu </w:t>
        </w:r>
      </w:ins>
      <w:ins w:id="67" w:author="LGD" w:date="2019-10-24T09:49:00Z">
        <w:r>
          <w:rPr>
            <w:rFonts w:cstheme="minorHAnsi"/>
            <w:sz w:val="20"/>
            <w:szCs w:val="20"/>
          </w:rPr>
          <w:t>realizacji wsparcia oferowanego w ramach projektu objętego grantem celem umożliwienia przeprowadzenia przez LGD wizyty monitoringowej w każdym czasie.</w:t>
        </w:r>
      </w:ins>
    </w:p>
    <w:p w14:paraId="5ABA5D59" w14:textId="6D151C86" w:rsidR="00FB7670" w:rsidRDefault="00FB7670" w:rsidP="00B33209">
      <w:pPr>
        <w:pStyle w:val="Akapitzlist"/>
        <w:numPr>
          <w:ilvl w:val="0"/>
          <w:numId w:val="22"/>
        </w:numPr>
        <w:spacing w:before="0" w:after="0"/>
        <w:rPr>
          <w:ins w:id="68" w:author="LGD" w:date="2019-10-24T09:52:00Z"/>
          <w:rFonts w:cstheme="minorHAnsi"/>
          <w:sz w:val="20"/>
          <w:szCs w:val="20"/>
        </w:rPr>
      </w:pPr>
      <w:ins w:id="69" w:author="LGD" w:date="2019-10-24T09:49:00Z">
        <w:r>
          <w:rPr>
            <w:rFonts w:cstheme="minorHAnsi"/>
            <w:sz w:val="20"/>
            <w:szCs w:val="20"/>
          </w:rPr>
          <w:t>Harmonogram realizacji wsp</w:t>
        </w:r>
      </w:ins>
      <w:ins w:id="70" w:author="LGD" w:date="2019-10-24T09:50:00Z">
        <w:r>
          <w:rPr>
            <w:rFonts w:cstheme="minorHAnsi"/>
            <w:sz w:val="20"/>
            <w:szCs w:val="20"/>
          </w:rPr>
          <w:t xml:space="preserve">arcia, o którym mowa w ust. 16, składany jest każdorazowo w terminie do 10-go dnia miesiąca na miesiąc następny, </w:t>
        </w:r>
      </w:ins>
      <w:ins w:id="71" w:author="LGD" w:date="2019-10-24T09:51:00Z">
        <w:r w:rsidR="00350778">
          <w:rPr>
            <w:rFonts w:cstheme="minorHAnsi"/>
            <w:sz w:val="20"/>
            <w:szCs w:val="20"/>
          </w:rPr>
          <w:t xml:space="preserve">na formularzu stanowiącym załącznik … do Umowy. </w:t>
        </w:r>
        <w:proofErr w:type="spellStart"/>
        <w:r w:rsidR="00350778">
          <w:rPr>
            <w:rFonts w:cstheme="minorHAnsi"/>
            <w:sz w:val="20"/>
            <w:szCs w:val="20"/>
          </w:rPr>
          <w:t>Grantobiorca</w:t>
        </w:r>
        <w:proofErr w:type="spellEnd"/>
        <w:r w:rsidR="00350778">
          <w:rPr>
            <w:rFonts w:cstheme="minorHAnsi"/>
            <w:sz w:val="20"/>
            <w:szCs w:val="20"/>
          </w:rPr>
          <w:t xml:space="preserve"> jest zobowiązany do niezwłocznego zaktualizowania harmonogramu realizacji wsparcia każd</w:t>
        </w:r>
      </w:ins>
      <w:ins w:id="72" w:author="LGD" w:date="2019-10-24T09:52:00Z">
        <w:r w:rsidR="00350778">
          <w:rPr>
            <w:rFonts w:cstheme="minorHAnsi"/>
            <w:sz w:val="20"/>
            <w:szCs w:val="20"/>
          </w:rPr>
          <w:t>orazowo, kiedy zajdą w nim zmiany uniemożliwiające przeprowadzenie wizyty monitoringowej.</w:t>
        </w:r>
      </w:ins>
    </w:p>
    <w:p w14:paraId="5DF44394" w14:textId="638DF220" w:rsidR="00350778" w:rsidRDefault="00350778" w:rsidP="00B33209">
      <w:pPr>
        <w:pStyle w:val="Akapitzlist"/>
        <w:numPr>
          <w:ilvl w:val="0"/>
          <w:numId w:val="22"/>
        </w:numPr>
        <w:spacing w:before="0" w:after="0"/>
        <w:rPr>
          <w:ins w:id="73" w:author="LGD" w:date="2019-10-24T09:56:00Z"/>
          <w:rFonts w:cstheme="minorHAnsi"/>
          <w:sz w:val="20"/>
          <w:szCs w:val="20"/>
        </w:rPr>
      </w:pPr>
      <w:ins w:id="74" w:author="LGD" w:date="2019-10-24T09:52:00Z">
        <w:r>
          <w:rPr>
            <w:rFonts w:cstheme="minorHAnsi"/>
            <w:sz w:val="20"/>
            <w:szCs w:val="20"/>
          </w:rPr>
          <w:t xml:space="preserve">Harmonogram </w:t>
        </w:r>
      </w:ins>
      <w:ins w:id="75" w:author="LGD" w:date="2019-10-24T09:55:00Z">
        <w:r>
          <w:rPr>
            <w:rFonts w:cstheme="minorHAnsi"/>
            <w:sz w:val="20"/>
            <w:szCs w:val="20"/>
          </w:rPr>
          <w:t>realizacji wsparcia składany jest do LGD osobiście, pocztą trad</w:t>
        </w:r>
      </w:ins>
      <w:ins w:id="76" w:author="LGD" w:date="2019-10-24T09:56:00Z">
        <w:r>
          <w:rPr>
            <w:rFonts w:cstheme="minorHAnsi"/>
            <w:sz w:val="20"/>
            <w:szCs w:val="20"/>
          </w:rPr>
          <w:t>ycyjną lub za pomocą pośrednictwem poczty elektronicznej. O zachowaniu terminu decyduje data wpływu do LGD&gt;</w:t>
        </w:r>
      </w:ins>
    </w:p>
    <w:p w14:paraId="578EA318" w14:textId="3BFF6BF8" w:rsidR="00350778" w:rsidRPr="00317ED3" w:rsidRDefault="00350778" w:rsidP="00B33209">
      <w:pPr>
        <w:pStyle w:val="Akapitzlist"/>
        <w:numPr>
          <w:ilvl w:val="0"/>
          <w:numId w:val="22"/>
        </w:numPr>
        <w:spacing w:before="0" w:after="0"/>
        <w:rPr>
          <w:rFonts w:cstheme="minorHAnsi"/>
          <w:sz w:val="20"/>
          <w:szCs w:val="20"/>
        </w:rPr>
      </w:pPr>
      <w:ins w:id="77" w:author="LGD" w:date="2019-10-24T09:58:00Z">
        <w:r>
          <w:rPr>
            <w:rFonts w:cstheme="minorHAnsi"/>
            <w:sz w:val="20"/>
            <w:szCs w:val="20"/>
          </w:rPr>
          <w:t>Niewywiązanie się ze zobowiązań, o których mowa w ust. 16-17</w:t>
        </w:r>
      </w:ins>
      <w:ins w:id="78" w:author="LGD" w:date="2019-10-24T09:59:00Z">
        <w:r>
          <w:rPr>
            <w:rFonts w:cstheme="minorHAnsi"/>
            <w:sz w:val="20"/>
            <w:szCs w:val="20"/>
          </w:rPr>
          <w:t xml:space="preserve">, traktowane jest jako utrudnianie przeprowadzenia kontroli przez LGD i może skutkować rozwiązaniem umowy o powierzenie grantu zgodnie z </w:t>
        </w:r>
      </w:ins>
      <w:ins w:id="79" w:author="LGD" w:date="2019-10-24T10:01:00Z">
        <w:r>
          <w:rPr>
            <w:rFonts w:cstheme="minorHAnsi"/>
            <w:sz w:val="20"/>
            <w:szCs w:val="20"/>
          </w:rPr>
          <w:t>§19.</w:t>
        </w:r>
      </w:ins>
    </w:p>
    <w:p w14:paraId="31863436" w14:textId="77777777" w:rsidR="00DA1DAE" w:rsidRPr="00317ED3" w:rsidRDefault="00DA1DAE" w:rsidP="00993C61">
      <w:pPr>
        <w:spacing w:before="0" w:after="0"/>
        <w:jc w:val="center"/>
        <w:rPr>
          <w:rFonts w:cstheme="minorHAnsi"/>
          <w:b/>
          <w:color w:val="0070C0"/>
          <w:sz w:val="20"/>
          <w:szCs w:val="20"/>
        </w:rPr>
      </w:pPr>
      <w:r w:rsidRPr="00317ED3">
        <w:rPr>
          <w:rFonts w:cstheme="minorHAnsi"/>
          <w:b/>
          <w:color w:val="0070C0"/>
          <w:sz w:val="20"/>
          <w:szCs w:val="20"/>
        </w:rPr>
        <w:t>Ewaluacja</w:t>
      </w:r>
    </w:p>
    <w:p w14:paraId="4C51C892" w14:textId="28C89181" w:rsidR="00DA1DAE" w:rsidRPr="00317ED3" w:rsidRDefault="00993C61" w:rsidP="00993C61">
      <w:pPr>
        <w:spacing w:before="0" w:after="0"/>
        <w:jc w:val="center"/>
        <w:rPr>
          <w:rFonts w:cstheme="minorHAnsi"/>
          <w:b/>
          <w:color w:val="0070C0"/>
          <w:sz w:val="20"/>
          <w:szCs w:val="20"/>
        </w:rPr>
      </w:pPr>
      <w:r w:rsidRPr="00317ED3">
        <w:rPr>
          <w:rFonts w:cstheme="minorHAnsi"/>
          <w:b/>
          <w:color w:val="0070C0"/>
          <w:sz w:val="20"/>
          <w:szCs w:val="20"/>
        </w:rPr>
        <w:t>§ 13.</w:t>
      </w:r>
    </w:p>
    <w:p w14:paraId="26801B47" w14:textId="77777777" w:rsidR="00993C61" w:rsidRPr="00317ED3" w:rsidRDefault="00DA1DAE" w:rsidP="00B33209">
      <w:pPr>
        <w:pStyle w:val="Akapitzlist"/>
        <w:numPr>
          <w:ilvl w:val="0"/>
          <w:numId w:val="23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W trakcie realizacji projektu objętego grantem oraz w okresie jego trwałości, </w:t>
      </w: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zobowiązuje się do współpracy z podmiotami upoważnionymi przez Instytucję Zarządzającą RPO WK-P do przeprowadzenia ewaluacji projektu grantowego.</w:t>
      </w:r>
    </w:p>
    <w:p w14:paraId="43BFA208" w14:textId="06D55726" w:rsidR="00DA1DAE" w:rsidRPr="00317ED3" w:rsidRDefault="00DA1DAE" w:rsidP="00B33209">
      <w:pPr>
        <w:pStyle w:val="Akapitzlist"/>
        <w:numPr>
          <w:ilvl w:val="0"/>
          <w:numId w:val="23"/>
        </w:numPr>
        <w:spacing w:before="0" w:after="0"/>
        <w:ind w:left="426" w:hanging="426"/>
        <w:rPr>
          <w:rFonts w:cstheme="minorHAnsi"/>
          <w:sz w:val="20"/>
          <w:szCs w:val="20"/>
        </w:rPr>
      </w:pP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zobowiązuje się w szczególności do udzielania każdorazowo na wniosek podmiotów wskazanych w ust. 1 wszelkich informacji i udostępniania dokumentów dotyczących projektu objętego grantem we wskazanym przez nie zakresie i terminach oraz do udziału w wywiadach, ankietach oraz badaniach ewaluacyjnych przeprowadzanych innymi metodami.</w:t>
      </w:r>
    </w:p>
    <w:p w14:paraId="29B7E459" w14:textId="77777777" w:rsidR="00DA1DAE" w:rsidRPr="00317ED3" w:rsidRDefault="00DA1DAE" w:rsidP="00993C61">
      <w:pPr>
        <w:spacing w:before="0" w:after="0"/>
        <w:jc w:val="center"/>
        <w:rPr>
          <w:rFonts w:cstheme="minorHAnsi"/>
          <w:b/>
          <w:color w:val="0070C0"/>
          <w:sz w:val="20"/>
          <w:szCs w:val="20"/>
        </w:rPr>
      </w:pPr>
      <w:r w:rsidRPr="00317ED3">
        <w:rPr>
          <w:rFonts w:cstheme="minorHAnsi"/>
          <w:b/>
          <w:color w:val="0070C0"/>
          <w:sz w:val="20"/>
          <w:szCs w:val="20"/>
        </w:rPr>
        <w:t>Informacja i promocja</w:t>
      </w:r>
    </w:p>
    <w:p w14:paraId="77477F56" w14:textId="417D10FD" w:rsidR="00DA1DAE" w:rsidRPr="00317ED3" w:rsidRDefault="00993C61" w:rsidP="00993C61">
      <w:pPr>
        <w:spacing w:before="0" w:after="0"/>
        <w:jc w:val="center"/>
        <w:rPr>
          <w:rFonts w:cstheme="minorHAnsi"/>
          <w:b/>
          <w:color w:val="0070C0"/>
          <w:sz w:val="20"/>
          <w:szCs w:val="20"/>
        </w:rPr>
      </w:pPr>
      <w:r w:rsidRPr="00317ED3">
        <w:rPr>
          <w:rFonts w:cstheme="minorHAnsi"/>
          <w:b/>
          <w:color w:val="0070C0"/>
          <w:sz w:val="20"/>
          <w:szCs w:val="20"/>
        </w:rPr>
        <w:t>§ 14.</w:t>
      </w:r>
    </w:p>
    <w:p w14:paraId="343DAD7F" w14:textId="77777777" w:rsidR="00993C61" w:rsidRPr="00317ED3" w:rsidRDefault="00DA1DAE" w:rsidP="00B33209">
      <w:pPr>
        <w:pStyle w:val="Akapitzlist"/>
        <w:numPr>
          <w:ilvl w:val="0"/>
          <w:numId w:val="24"/>
        </w:numPr>
        <w:spacing w:before="0" w:after="0"/>
        <w:ind w:left="426" w:hanging="426"/>
        <w:rPr>
          <w:rFonts w:cstheme="minorHAnsi"/>
          <w:sz w:val="20"/>
          <w:szCs w:val="20"/>
        </w:rPr>
      </w:pP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jest zobowiązany do wypełniania obowiązków informacyjnych </w:t>
      </w:r>
      <w:r w:rsidR="00993C61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 xml:space="preserve">i promocyjnych zgodnie z zapisami rozporządzenia ogólnego oraz zgodnie </w:t>
      </w:r>
      <w:r w:rsidR="00993C61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 xml:space="preserve">z instrukcjami i wskazówkami zawartymi w załączniku do Umowy </w:t>
      </w:r>
      <w:r w:rsidRPr="00E91BD9">
        <w:rPr>
          <w:rFonts w:cstheme="minorHAnsi"/>
          <w:i/>
          <w:sz w:val="20"/>
          <w:szCs w:val="20"/>
        </w:rPr>
        <w:t>Obowiązki informacyjne</w:t>
      </w:r>
      <w:r w:rsidRPr="00317ED3">
        <w:rPr>
          <w:rFonts w:cstheme="minorHAnsi"/>
          <w:sz w:val="20"/>
          <w:szCs w:val="20"/>
        </w:rPr>
        <w:t>.</w:t>
      </w:r>
    </w:p>
    <w:p w14:paraId="5CE6BC1B" w14:textId="3D35B1FC" w:rsidR="00DA1DAE" w:rsidRPr="00317ED3" w:rsidRDefault="00DA1DAE" w:rsidP="00B33209">
      <w:pPr>
        <w:pStyle w:val="Akapitzlist"/>
        <w:numPr>
          <w:ilvl w:val="0"/>
          <w:numId w:val="24"/>
        </w:numPr>
        <w:spacing w:before="0" w:after="0"/>
        <w:ind w:left="426" w:hanging="426"/>
        <w:rPr>
          <w:rFonts w:cstheme="minorHAnsi"/>
          <w:sz w:val="20"/>
          <w:szCs w:val="20"/>
        </w:rPr>
      </w:pP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jest zobowiązany w szczególności do:</w:t>
      </w:r>
    </w:p>
    <w:p w14:paraId="1ACB2E47" w14:textId="4FF9EA03" w:rsidR="00DA1DAE" w:rsidRPr="00317ED3" w:rsidRDefault="00DA1DAE" w:rsidP="00B33209">
      <w:pPr>
        <w:pStyle w:val="Akapitzlist"/>
        <w:numPr>
          <w:ilvl w:val="0"/>
          <w:numId w:val="25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oznaczania znakiem Unii Europejskiej i znakiem Funduszy Europejskich oraz herbem województwa kujawsko-pomorskiego:</w:t>
      </w:r>
    </w:p>
    <w:p w14:paraId="4398E628" w14:textId="77777777" w:rsidR="00993C61" w:rsidRPr="00317ED3" w:rsidRDefault="00DA1DAE" w:rsidP="00B33209">
      <w:pPr>
        <w:pStyle w:val="Akapitzlist"/>
        <w:numPr>
          <w:ilvl w:val="0"/>
          <w:numId w:val="26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wszystkich prowadzonych działań informacyjnych i promocyjnych dotyczących projektu objętego grantem;</w:t>
      </w:r>
    </w:p>
    <w:p w14:paraId="1FCDBB44" w14:textId="77777777" w:rsidR="00993C61" w:rsidRPr="00317ED3" w:rsidRDefault="00DA1DAE" w:rsidP="00B33209">
      <w:pPr>
        <w:pStyle w:val="Akapitzlist"/>
        <w:numPr>
          <w:ilvl w:val="0"/>
          <w:numId w:val="26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wszystkich dokumentów związanych z realizacją projektu objętego grantem, podawanych do wiadomości publicznej;</w:t>
      </w:r>
    </w:p>
    <w:p w14:paraId="3A56CAB8" w14:textId="3295E829" w:rsidR="00DA1DAE" w:rsidRPr="00317ED3" w:rsidRDefault="00DA1DAE" w:rsidP="00B33209">
      <w:pPr>
        <w:pStyle w:val="Akapitzlist"/>
        <w:numPr>
          <w:ilvl w:val="0"/>
          <w:numId w:val="26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lastRenderedPageBreak/>
        <w:t>wszystkich dokumentów i materiałów dla osób i podmiotów uczestniczących w projekcie objętym grantem;</w:t>
      </w:r>
    </w:p>
    <w:p w14:paraId="4C19C615" w14:textId="77777777" w:rsidR="00993C61" w:rsidRPr="00317ED3" w:rsidRDefault="00DA1DAE" w:rsidP="00B33209">
      <w:pPr>
        <w:pStyle w:val="Akapitzlist"/>
        <w:numPr>
          <w:ilvl w:val="0"/>
          <w:numId w:val="25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umieszczania przynajmniej jednego plakatu o minimalnym formacie A3 lub odpowiednio tablicy informacyjnej i/lub pamiątkowej w miejscu realizacji projektu objętego grantem;</w:t>
      </w:r>
    </w:p>
    <w:p w14:paraId="1255DBCC" w14:textId="77777777" w:rsidR="00993C61" w:rsidRPr="00317ED3" w:rsidRDefault="00DA1DAE" w:rsidP="00B33209">
      <w:pPr>
        <w:pStyle w:val="Akapitzlist"/>
        <w:numPr>
          <w:ilvl w:val="0"/>
          <w:numId w:val="25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umieszczania opisu projektu objętego grantem na stronie internetowej (jeśli </w:t>
      </w: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ma stronę internetową);</w:t>
      </w:r>
    </w:p>
    <w:p w14:paraId="1914B837" w14:textId="77777777" w:rsidR="00993C61" w:rsidRPr="00317ED3" w:rsidRDefault="00DA1DAE" w:rsidP="00B33209">
      <w:pPr>
        <w:pStyle w:val="Akapitzlist"/>
        <w:numPr>
          <w:ilvl w:val="0"/>
          <w:numId w:val="25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przekazywania osobom i podmiotom uczestniczącym w projekcie objętym grantem informacji, że projekt objęty grantem uzyskał dofinansowanie przynajmniej w formie odpowiedniego oznakowania;</w:t>
      </w:r>
    </w:p>
    <w:p w14:paraId="4E1AA8EB" w14:textId="5174AE09" w:rsidR="00DA1DAE" w:rsidRPr="00317ED3" w:rsidRDefault="00DA1DAE" w:rsidP="00B33209">
      <w:pPr>
        <w:pStyle w:val="Akapitzlist"/>
        <w:numPr>
          <w:ilvl w:val="0"/>
          <w:numId w:val="25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dokumentowania działań informacyjnych i promocyjnych prowadzonych </w:t>
      </w:r>
      <w:r w:rsidR="00993C61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>w ramach projektu objętego grantem.</w:t>
      </w:r>
    </w:p>
    <w:p w14:paraId="73743AFF" w14:textId="746CBA6B" w:rsidR="00DA1DAE" w:rsidRPr="00317ED3" w:rsidRDefault="00DA1DAE" w:rsidP="00B33209">
      <w:pPr>
        <w:pStyle w:val="Akapitzlist"/>
        <w:numPr>
          <w:ilvl w:val="0"/>
          <w:numId w:val="24"/>
        </w:numPr>
        <w:spacing w:before="0" w:after="0"/>
        <w:ind w:left="426" w:hanging="426"/>
        <w:rPr>
          <w:rFonts w:cstheme="minorHAnsi"/>
          <w:sz w:val="20"/>
          <w:szCs w:val="20"/>
        </w:rPr>
      </w:pP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jest ponadto zobowiązany do stosowan</w:t>
      </w:r>
      <w:r w:rsidR="00993C61" w:rsidRPr="00317ED3">
        <w:rPr>
          <w:rFonts w:cstheme="minorHAnsi"/>
          <w:sz w:val="20"/>
          <w:szCs w:val="20"/>
        </w:rPr>
        <w:t xml:space="preserve">ia </w:t>
      </w:r>
      <w:r w:rsidRPr="00317ED3">
        <w:rPr>
          <w:rFonts w:cstheme="minorHAnsi"/>
          <w:sz w:val="20"/>
          <w:szCs w:val="20"/>
        </w:rPr>
        <w:t xml:space="preserve">znaku firmowego (logo) LGD na wszystkich dokumentach </w:t>
      </w:r>
      <w:r w:rsidR="00993C61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>i podczas wszystkich działań wymienionych w ust. 2.</w:t>
      </w:r>
    </w:p>
    <w:p w14:paraId="4D082B2B" w14:textId="77777777" w:rsidR="00DA1DAE" w:rsidRPr="00317ED3" w:rsidRDefault="00DA1DAE" w:rsidP="00993C61">
      <w:pPr>
        <w:spacing w:before="0" w:after="0"/>
        <w:jc w:val="center"/>
        <w:rPr>
          <w:rFonts w:cstheme="minorHAnsi"/>
          <w:b/>
          <w:color w:val="0070C0"/>
          <w:sz w:val="20"/>
          <w:szCs w:val="20"/>
        </w:rPr>
      </w:pPr>
      <w:r w:rsidRPr="00317ED3">
        <w:rPr>
          <w:rFonts w:cstheme="minorHAnsi"/>
          <w:b/>
          <w:color w:val="0070C0"/>
          <w:sz w:val="20"/>
          <w:szCs w:val="20"/>
        </w:rPr>
        <w:t>Archiwizacja</w:t>
      </w:r>
    </w:p>
    <w:p w14:paraId="659C8BD9" w14:textId="559320D7" w:rsidR="00DA1DAE" w:rsidRPr="00317ED3" w:rsidRDefault="00993C61" w:rsidP="00993C61">
      <w:pPr>
        <w:spacing w:before="0" w:after="0"/>
        <w:jc w:val="center"/>
        <w:rPr>
          <w:rFonts w:cstheme="minorHAnsi"/>
          <w:b/>
          <w:color w:val="0070C0"/>
          <w:sz w:val="20"/>
          <w:szCs w:val="20"/>
        </w:rPr>
      </w:pPr>
      <w:r w:rsidRPr="00317ED3">
        <w:rPr>
          <w:rFonts w:cstheme="minorHAnsi"/>
          <w:b/>
          <w:color w:val="0070C0"/>
          <w:sz w:val="20"/>
          <w:szCs w:val="20"/>
        </w:rPr>
        <w:t>§ 15.</w:t>
      </w:r>
    </w:p>
    <w:p w14:paraId="1F643F67" w14:textId="6E8C51CE" w:rsidR="00993C61" w:rsidRPr="00317ED3" w:rsidRDefault="00DA1DAE" w:rsidP="00B33209">
      <w:pPr>
        <w:pStyle w:val="Akapitzlist"/>
        <w:numPr>
          <w:ilvl w:val="0"/>
          <w:numId w:val="27"/>
        </w:numPr>
        <w:spacing w:before="0" w:after="0"/>
        <w:ind w:left="426" w:hanging="426"/>
        <w:rPr>
          <w:rFonts w:cstheme="minorHAnsi"/>
          <w:sz w:val="20"/>
          <w:szCs w:val="20"/>
        </w:rPr>
      </w:pP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zobowiązuje się do przechowywania dokumentacji związanej </w:t>
      </w:r>
      <w:r w:rsidR="00993C61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 xml:space="preserve">z realizacją projektu objętego grantem przez okres wskazany w umowie </w:t>
      </w:r>
      <w:r w:rsidR="00993C61" w:rsidRPr="00317ED3">
        <w:rPr>
          <w:rFonts w:cstheme="minorHAnsi"/>
          <w:sz w:val="20"/>
          <w:szCs w:val="20"/>
        </w:rPr>
        <w:br/>
      </w:r>
      <w:r w:rsidRPr="008E3CD1">
        <w:rPr>
          <w:rFonts w:cstheme="minorHAnsi"/>
          <w:sz w:val="20"/>
          <w:szCs w:val="20"/>
        </w:rPr>
        <w:t>nr …………………… o dofin</w:t>
      </w:r>
      <w:r w:rsidR="00993C61" w:rsidRPr="008E3CD1">
        <w:rPr>
          <w:rFonts w:cstheme="minorHAnsi"/>
          <w:sz w:val="20"/>
          <w:szCs w:val="20"/>
        </w:rPr>
        <w:t>ansowanie Projektu grantowego „</w:t>
      </w:r>
      <w:r w:rsidRPr="008E3CD1">
        <w:rPr>
          <w:rFonts w:cstheme="minorHAnsi"/>
          <w:sz w:val="20"/>
          <w:szCs w:val="20"/>
        </w:rPr>
        <w:t>[tytuł projektu gran</w:t>
      </w:r>
      <w:r w:rsidR="00993C61" w:rsidRPr="008E3CD1">
        <w:rPr>
          <w:rFonts w:cstheme="minorHAnsi"/>
          <w:sz w:val="20"/>
          <w:szCs w:val="20"/>
        </w:rPr>
        <w:t>towego realizowanego przez LGD]</w:t>
      </w:r>
      <w:r w:rsidRPr="008E3CD1">
        <w:rPr>
          <w:rFonts w:cstheme="minorHAnsi"/>
          <w:sz w:val="20"/>
          <w:szCs w:val="20"/>
        </w:rPr>
        <w:t>”</w:t>
      </w:r>
      <w:r w:rsidR="00397133" w:rsidRPr="008E3CD1">
        <w:rPr>
          <w:rFonts w:cstheme="minorHAnsi"/>
          <w:sz w:val="20"/>
          <w:szCs w:val="20"/>
        </w:rPr>
        <w:t>, w związku z realizacją strategii rozwoju lokalnego kierowanego przez społeczność.</w:t>
      </w:r>
    </w:p>
    <w:p w14:paraId="43906F4B" w14:textId="77777777" w:rsidR="00993C61" w:rsidRPr="00317ED3" w:rsidRDefault="00DA1DAE" w:rsidP="00B33209">
      <w:pPr>
        <w:pStyle w:val="Akapitzlist"/>
        <w:numPr>
          <w:ilvl w:val="0"/>
          <w:numId w:val="27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LGD informuje </w:t>
      </w:r>
      <w:proofErr w:type="spellStart"/>
      <w:r w:rsidRPr="00317ED3">
        <w:rPr>
          <w:rFonts w:cstheme="minorHAnsi"/>
          <w:sz w:val="20"/>
          <w:szCs w:val="20"/>
        </w:rPr>
        <w:t>Grantobiorcę</w:t>
      </w:r>
      <w:proofErr w:type="spellEnd"/>
      <w:r w:rsidRPr="00317ED3">
        <w:rPr>
          <w:rFonts w:cstheme="minorHAnsi"/>
          <w:sz w:val="20"/>
          <w:szCs w:val="20"/>
        </w:rPr>
        <w:t xml:space="preserve"> o terminie rozpoczęcia i zakończenia okresu, </w:t>
      </w:r>
      <w:r w:rsidR="00993C61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>o którym mowa w ust. 1.</w:t>
      </w:r>
    </w:p>
    <w:p w14:paraId="177C7283" w14:textId="77777777" w:rsidR="00993C61" w:rsidRPr="00317ED3" w:rsidRDefault="00DA1DAE" w:rsidP="00B33209">
      <w:pPr>
        <w:pStyle w:val="Akapitzlist"/>
        <w:numPr>
          <w:ilvl w:val="0"/>
          <w:numId w:val="27"/>
        </w:numPr>
        <w:spacing w:before="0" w:after="0"/>
        <w:ind w:left="426" w:hanging="426"/>
        <w:rPr>
          <w:rFonts w:cstheme="minorHAnsi"/>
          <w:sz w:val="20"/>
          <w:szCs w:val="20"/>
        </w:rPr>
      </w:pP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zobowiązuje się do przechowywania dokumentów w formie oryginałów albo ich uwierzytelnionych odpisów lub na powszechnie uznanych nośnikach danych, w tym jako elektroniczne wersje dokumentów oryginalnych lub dokumenty istniejące wyłącznie w wersji elektronicznej.</w:t>
      </w:r>
    </w:p>
    <w:p w14:paraId="6E8AB71A" w14:textId="77777777" w:rsidR="00993C61" w:rsidRPr="00317ED3" w:rsidRDefault="00DA1DAE" w:rsidP="00B33209">
      <w:pPr>
        <w:pStyle w:val="Akapitzlist"/>
        <w:numPr>
          <w:ilvl w:val="0"/>
          <w:numId w:val="27"/>
        </w:numPr>
        <w:spacing w:before="0" w:after="0"/>
        <w:ind w:left="426" w:hanging="426"/>
        <w:rPr>
          <w:rFonts w:cstheme="minorHAnsi"/>
          <w:sz w:val="20"/>
          <w:szCs w:val="20"/>
        </w:rPr>
      </w:pP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zobowiązuje się do przechowywania dokumentacji związanej </w:t>
      </w:r>
      <w:r w:rsidR="00993C61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>z realizacją projektu objętego grantem w sposób zapewniający dostępność, poufność i bezpieczeństwo oraz do informowania LGD o miejscu przechowywania tej dokumentacji.</w:t>
      </w:r>
    </w:p>
    <w:p w14:paraId="7C0F28E2" w14:textId="43BA5B43" w:rsidR="00DA1DAE" w:rsidRPr="00317ED3" w:rsidRDefault="00DA1DAE" w:rsidP="00B33209">
      <w:pPr>
        <w:pStyle w:val="Akapitzlist"/>
        <w:numPr>
          <w:ilvl w:val="0"/>
          <w:numId w:val="27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W przypadku zmiany miejsca przechowywania dokumentów związanych </w:t>
      </w:r>
      <w:r w:rsidR="00993C61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 xml:space="preserve">z realizacją projektu objętego grantem, jak również w przypadku zawieszenia, zaprzestania lub likwidacji przez </w:t>
      </w:r>
      <w:proofErr w:type="spellStart"/>
      <w:r w:rsidRPr="00317ED3">
        <w:rPr>
          <w:rFonts w:cstheme="minorHAnsi"/>
          <w:sz w:val="20"/>
          <w:szCs w:val="20"/>
        </w:rPr>
        <w:t>Grantobiorcę</w:t>
      </w:r>
      <w:proofErr w:type="spellEnd"/>
      <w:r w:rsidRPr="00317ED3">
        <w:rPr>
          <w:rFonts w:cstheme="minorHAnsi"/>
          <w:sz w:val="20"/>
          <w:szCs w:val="20"/>
        </w:rPr>
        <w:t xml:space="preserve"> działalności przed upływem terminu, o którym mowa w ust. 1 i 4, </w:t>
      </w: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zobowiązuje się do pisemnego poinformowania LGD, w terminie 14 dni od zaistnienia zdarzenia, </w:t>
      </w:r>
      <w:r w:rsidR="00993C61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>o nowym miejscu przechowywania dokumentów.</w:t>
      </w:r>
    </w:p>
    <w:p w14:paraId="6CA06122" w14:textId="77777777" w:rsidR="00DA1DAE" w:rsidRPr="00317ED3" w:rsidRDefault="00DA1DAE" w:rsidP="00993C61">
      <w:pPr>
        <w:spacing w:before="0" w:after="0"/>
        <w:jc w:val="center"/>
        <w:rPr>
          <w:rFonts w:cstheme="minorHAnsi"/>
          <w:b/>
          <w:color w:val="0070C0"/>
          <w:sz w:val="20"/>
          <w:szCs w:val="20"/>
        </w:rPr>
      </w:pPr>
      <w:r w:rsidRPr="00317ED3">
        <w:rPr>
          <w:rFonts w:cstheme="minorHAnsi"/>
          <w:b/>
          <w:color w:val="0070C0"/>
          <w:sz w:val="20"/>
          <w:szCs w:val="20"/>
        </w:rPr>
        <w:t>Zmiany w projekcie objętym grantem i Umowie</w:t>
      </w:r>
    </w:p>
    <w:p w14:paraId="2C89AB7A" w14:textId="5F4BF666" w:rsidR="00DA1DAE" w:rsidRPr="00317ED3" w:rsidRDefault="00993C61" w:rsidP="00993C61">
      <w:pPr>
        <w:spacing w:before="0" w:after="0"/>
        <w:jc w:val="center"/>
        <w:rPr>
          <w:rFonts w:cstheme="minorHAnsi"/>
          <w:b/>
          <w:color w:val="0070C0"/>
          <w:sz w:val="20"/>
          <w:szCs w:val="20"/>
        </w:rPr>
      </w:pPr>
      <w:r w:rsidRPr="00317ED3">
        <w:rPr>
          <w:rFonts w:cstheme="minorHAnsi"/>
          <w:b/>
          <w:color w:val="0070C0"/>
          <w:sz w:val="20"/>
          <w:szCs w:val="20"/>
        </w:rPr>
        <w:t>§ 16.</w:t>
      </w:r>
    </w:p>
    <w:p w14:paraId="21EA6980" w14:textId="4833F146" w:rsidR="00993C61" w:rsidRPr="00317ED3" w:rsidRDefault="00DA1DAE" w:rsidP="00B33209">
      <w:pPr>
        <w:pStyle w:val="Akapitzlist"/>
        <w:numPr>
          <w:ilvl w:val="0"/>
          <w:numId w:val="28"/>
        </w:numPr>
        <w:spacing w:before="0" w:after="0"/>
        <w:ind w:left="426" w:hanging="426"/>
        <w:rPr>
          <w:rFonts w:cstheme="minorHAnsi"/>
          <w:sz w:val="20"/>
          <w:szCs w:val="20"/>
        </w:rPr>
      </w:pP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jest zobowiązany do realizacji projektu objętego grantem zgodnie </w:t>
      </w:r>
      <w:r w:rsidR="00993C61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>z Umową, wnioskiem o</w:t>
      </w:r>
      <w:r w:rsidRPr="008E3CD1">
        <w:rPr>
          <w:rFonts w:cstheme="minorHAnsi"/>
          <w:sz w:val="20"/>
          <w:szCs w:val="20"/>
        </w:rPr>
        <w:t xml:space="preserve"> </w:t>
      </w:r>
      <w:r w:rsidR="00C016C3" w:rsidRPr="008E3CD1">
        <w:rPr>
          <w:rFonts w:cstheme="minorHAnsi"/>
          <w:sz w:val="20"/>
          <w:szCs w:val="20"/>
        </w:rPr>
        <w:t>dofinansowanie</w:t>
      </w:r>
      <w:r w:rsidRPr="00317ED3">
        <w:rPr>
          <w:rFonts w:cstheme="minorHAnsi"/>
          <w:sz w:val="20"/>
          <w:szCs w:val="20"/>
        </w:rPr>
        <w:t xml:space="preserve"> oraz zmianami zaakceptowanymi przez LGD.</w:t>
      </w:r>
    </w:p>
    <w:p w14:paraId="0858D228" w14:textId="77777777" w:rsidR="00993C61" w:rsidRPr="00317ED3" w:rsidRDefault="00DA1DAE" w:rsidP="00B33209">
      <w:pPr>
        <w:pStyle w:val="Akapitzlist"/>
        <w:numPr>
          <w:ilvl w:val="0"/>
          <w:numId w:val="28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lastRenderedPageBreak/>
        <w:t>Zmiany w projekcie objętym grantem dopuszczalne są tylko w wyjątkowych i uzasadnionych przypadkach i wymagają uzyskania akceptacji ze strony LGD.</w:t>
      </w:r>
    </w:p>
    <w:p w14:paraId="647B9B96" w14:textId="3016B20E" w:rsidR="00993C61" w:rsidRPr="00317ED3" w:rsidRDefault="00DA1DAE" w:rsidP="00B33209">
      <w:pPr>
        <w:pStyle w:val="Akapitzlist"/>
        <w:numPr>
          <w:ilvl w:val="0"/>
          <w:numId w:val="28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Przez zmiany zaakceptowane przez LGD należy rozumieć zmiany zaakceptowane na piśmie podp</w:t>
      </w:r>
      <w:r w:rsidR="00993C61" w:rsidRPr="00317ED3">
        <w:rPr>
          <w:rFonts w:cstheme="minorHAnsi"/>
          <w:sz w:val="20"/>
          <w:szCs w:val="20"/>
        </w:rPr>
        <w:t>isanym przez osobę upoważnioną.</w:t>
      </w:r>
    </w:p>
    <w:p w14:paraId="4BE72992" w14:textId="10069D83" w:rsidR="00993C61" w:rsidRPr="00317ED3" w:rsidRDefault="00DA1DAE" w:rsidP="00B33209">
      <w:pPr>
        <w:pStyle w:val="Akapitzlist"/>
        <w:numPr>
          <w:ilvl w:val="0"/>
          <w:numId w:val="28"/>
        </w:numPr>
        <w:spacing w:before="0" w:after="0"/>
        <w:ind w:left="426" w:hanging="426"/>
        <w:rPr>
          <w:rFonts w:cstheme="minorHAnsi"/>
          <w:sz w:val="20"/>
          <w:szCs w:val="20"/>
        </w:rPr>
      </w:pP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zgłasza LGD, w formie pisemnej, zmiany dotyczące realizacji projektu objętego grantem przed ich wprowadzen</w:t>
      </w:r>
      <w:r w:rsidR="00993C61" w:rsidRPr="00317ED3">
        <w:rPr>
          <w:rFonts w:cstheme="minorHAnsi"/>
          <w:sz w:val="20"/>
          <w:szCs w:val="20"/>
        </w:rPr>
        <w:t xml:space="preserve">iem, nie później niż na 30 dni </w:t>
      </w:r>
      <w:r w:rsidRPr="00317ED3">
        <w:rPr>
          <w:rFonts w:cstheme="minorHAnsi"/>
          <w:sz w:val="20"/>
          <w:szCs w:val="20"/>
        </w:rPr>
        <w:t>przed planowanym zakończeniem realizacji projektu objętego grantem,</w:t>
      </w:r>
      <w:r w:rsidR="00993C61" w:rsidRPr="00317ED3">
        <w:rPr>
          <w:rFonts w:cstheme="minorHAnsi"/>
          <w:sz w:val="20"/>
          <w:szCs w:val="20"/>
        </w:rPr>
        <w:t xml:space="preserve"> określonym w § 3 ust. 1 Umowy.</w:t>
      </w:r>
    </w:p>
    <w:p w14:paraId="2E36611C" w14:textId="77777777" w:rsidR="00993C61" w:rsidRPr="00317ED3" w:rsidRDefault="00DA1DAE" w:rsidP="00B33209">
      <w:pPr>
        <w:pStyle w:val="Akapitzlist"/>
        <w:numPr>
          <w:ilvl w:val="0"/>
          <w:numId w:val="28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LGD może z własnej inicjatywy zaproponow</w:t>
      </w:r>
      <w:r w:rsidR="00993C61" w:rsidRPr="00317ED3">
        <w:rPr>
          <w:rFonts w:cstheme="minorHAnsi"/>
          <w:sz w:val="20"/>
          <w:szCs w:val="20"/>
        </w:rPr>
        <w:t>ać wprowadzenie zmian do Umowy.</w:t>
      </w:r>
    </w:p>
    <w:p w14:paraId="46ED7317" w14:textId="77777777" w:rsidR="00993C61" w:rsidRPr="00317ED3" w:rsidRDefault="00DA1DAE" w:rsidP="00B33209">
      <w:pPr>
        <w:pStyle w:val="Akapitzlist"/>
        <w:numPr>
          <w:ilvl w:val="0"/>
          <w:numId w:val="28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W przypadku wystąpienia niezależnych od </w:t>
      </w:r>
      <w:proofErr w:type="spellStart"/>
      <w:r w:rsidRPr="00317ED3">
        <w:rPr>
          <w:rFonts w:cstheme="minorHAnsi"/>
          <w:sz w:val="20"/>
          <w:szCs w:val="20"/>
        </w:rPr>
        <w:t>Grantobiorcy</w:t>
      </w:r>
      <w:proofErr w:type="spellEnd"/>
      <w:r w:rsidRPr="00317ED3">
        <w:rPr>
          <w:rFonts w:cstheme="minorHAnsi"/>
          <w:sz w:val="20"/>
          <w:szCs w:val="20"/>
        </w:rPr>
        <w:t xml:space="preserve"> okoliczności, powodujących konieczność wprowadzenia zmian do projektu objętego grantem, </w:t>
      </w: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może zawnioskować do LGD o wprowadzenie zmiany Umowy przedstawiając uzasadnienie a LGD podejmuje decyzję odnośnie możliwości wprowadzenia zmian.</w:t>
      </w:r>
    </w:p>
    <w:p w14:paraId="6CAD1287" w14:textId="77777777" w:rsidR="00993C61" w:rsidRPr="00317ED3" w:rsidRDefault="00DA1DAE" w:rsidP="00B33209">
      <w:pPr>
        <w:pStyle w:val="Akapitzlist"/>
        <w:numPr>
          <w:ilvl w:val="0"/>
          <w:numId w:val="28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Zmiany w Umowie nie mogą prowadzić do zwiększenia wysokości grantu określonego w § 2 ust. 2 Umowy oraz </w:t>
      </w:r>
      <w:r w:rsidRPr="00D36F4F">
        <w:rPr>
          <w:rFonts w:cstheme="minorHAnsi"/>
          <w:sz w:val="20"/>
          <w:szCs w:val="20"/>
          <w:highlight w:val="yellow"/>
        </w:rPr>
        <w:t>niedopuszczalne są zmiany, które wpływałyby na zmianę i obniżenie wskaźników.</w:t>
      </w:r>
    </w:p>
    <w:p w14:paraId="337C0B26" w14:textId="5665DD68" w:rsidR="00993C61" w:rsidRPr="00317ED3" w:rsidRDefault="00DA1DAE" w:rsidP="00B33209">
      <w:pPr>
        <w:pStyle w:val="Akapitzlist"/>
        <w:numPr>
          <w:ilvl w:val="0"/>
          <w:numId w:val="28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Nie jest dopuszczalna zmiana w projekcie objętym grantem, w rezultacie której projekt objęty grantem przestałby spełniać kryteria wyboru warunkujące otrzymanie grantu.</w:t>
      </w:r>
    </w:p>
    <w:p w14:paraId="42368F7D" w14:textId="513DBD44" w:rsidR="00DA1DAE" w:rsidRPr="00317ED3" w:rsidRDefault="00DA1DAE" w:rsidP="00B33209">
      <w:pPr>
        <w:pStyle w:val="Akapitzlist"/>
        <w:numPr>
          <w:ilvl w:val="0"/>
          <w:numId w:val="28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Zmiany w Umowie, o ile jej zapisy nie stanowią inaczej, wymagają formy pisemnej pod rygorem nieważności.</w:t>
      </w:r>
    </w:p>
    <w:p w14:paraId="422B7DD6" w14:textId="77777777" w:rsidR="00DA1DAE" w:rsidRPr="00317ED3" w:rsidRDefault="00DA1DAE" w:rsidP="00993C61">
      <w:pPr>
        <w:spacing w:before="0" w:after="0"/>
        <w:jc w:val="center"/>
        <w:rPr>
          <w:rFonts w:cstheme="minorHAnsi"/>
          <w:b/>
          <w:color w:val="0070C0"/>
          <w:sz w:val="20"/>
          <w:szCs w:val="20"/>
        </w:rPr>
      </w:pPr>
      <w:r w:rsidRPr="00317ED3">
        <w:rPr>
          <w:rFonts w:cstheme="minorHAnsi"/>
          <w:b/>
          <w:color w:val="0070C0"/>
          <w:sz w:val="20"/>
          <w:szCs w:val="20"/>
        </w:rPr>
        <w:t>Trwałość</w:t>
      </w:r>
    </w:p>
    <w:p w14:paraId="751E4852" w14:textId="4892B8A3" w:rsidR="00DA1DAE" w:rsidRPr="00317ED3" w:rsidRDefault="00993C61" w:rsidP="00993C61">
      <w:pPr>
        <w:spacing w:before="0" w:after="0"/>
        <w:jc w:val="center"/>
        <w:rPr>
          <w:rFonts w:cstheme="minorHAnsi"/>
          <w:b/>
          <w:color w:val="0070C0"/>
          <w:sz w:val="20"/>
          <w:szCs w:val="20"/>
        </w:rPr>
      </w:pPr>
      <w:r w:rsidRPr="00317ED3">
        <w:rPr>
          <w:rFonts w:cstheme="minorHAnsi"/>
          <w:b/>
          <w:color w:val="0070C0"/>
          <w:sz w:val="20"/>
          <w:szCs w:val="20"/>
        </w:rPr>
        <w:t>§ 17.</w:t>
      </w:r>
    </w:p>
    <w:p w14:paraId="23B4A422" w14:textId="15FA4494" w:rsidR="00DA1DAE" w:rsidRPr="00317ED3" w:rsidRDefault="00DA1DAE" w:rsidP="00DA1DAE">
      <w:pPr>
        <w:spacing w:before="0" w:after="0"/>
        <w:rPr>
          <w:rFonts w:cstheme="minorHAnsi"/>
          <w:sz w:val="20"/>
          <w:szCs w:val="20"/>
        </w:rPr>
      </w:pP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zobowiązuje się do zachowania i utrzymania trwałości projektu objętego grantem zgodnie z art. 71 rozporządzenia ogólnego oraz Wytycznymi Ministra Rozwoju w zakresie realizacji przedsięwzięć w obszarze włączenia społecznego i zwalczania ubóstwa z wykorzystaniem środków Europejskiego Funduszu Społecznego i Europejskiego Funduszu Rozwoju </w:t>
      </w:r>
      <w:r w:rsidR="00993C61" w:rsidRPr="00317ED3">
        <w:rPr>
          <w:rFonts w:cstheme="minorHAnsi"/>
          <w:sz w:val="20"/>
          <w:szCs w:val="20"/>
        </w:rPr>
        <w:t>Regionalnego na lata 2014-2020.</w:t>
      </w:r>
    </w:p>
    <w:p w14:paraId="64096AEA" w14:textId="77777777" w:rsidR="00DA1DAE" w:rsidRPr="00317ED3" w:rsidRDefault="00DA1DAE" w:rsidP="00993C61">
      <w:pPr>
        <w:spacing w:before="0" w:after="0"/>
        <w:jc w:val="center"/>
        <w:rPr>
          <w:rFonts w:cstheme="minorHAnsi"/>
          <w:b/>
          <w:color w:val="0070C0"/>
          <w:sz w:val="20"/>
          <w:szCs w:val="20"/>
        </w:rPr>
      </w:pPr>
      <w:r w:rsidRPr="00317ED3">
        <w:rPr>
          <w:rFonts w:cstheme="minorHAnsi"/>
          <w:b/>
          <w:color w:val="0070C0"/>
          <w:sz w:val="20"/>
          <w:szCs w:val="20"/>
        </w:rPr>
        <w:t>Zwrot środków</w:t>
      </w:r>
    </w:p>
    <w:p w14:paraId="30D18625" w14:textId="3D25A31B" w:rsidR="00DA1DAE" w:rsidRPr="00317ED3" w:rsidRDefault="00993C61" w:rsidP="00993C61">
      <w:pPr>
        <w:spacing w:before="0" w:after="0"/>
        <w:jc w:val="center"/>
        <w:rPr>
          <w:rFonts w:cstheme="minorHAnsi"/>
          <w:b/>
          <w:color w:val="0070C0"/>
          <w:sz w:val="20"/>
          <w:szCs w:val="20"/>
        </w:rPr>
      </w:pPr>
      <w:r w:rsidRPr="00317ED3">
        <w:rPr>
          <w:rFonts w:cstheme="minorHAnsi"/>
          <w:b/>
          <w:color w:val="0070C0"/>
          <w:sz w:val="20"/>
          <w:szCs w:val="20"/>
        </w:rPr>
        <w:t>§ 18.</w:t>
      </w:r>
    </w:p>
    <w:p w14:paraId="711418BF" w14:textId="67EF0545" w:rsidR="00DA1DAE" w:rsidRPr="00317ED3" w:rsidRDefault="00DA1DAE" w:rsidP="00B33209">
      <w:pPr>
        <w:pStyle w:val="Akapitzlist"/>
        <w:numPr>
          <w:ilvl w:val="0"/>
          <w:numId w:val="29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Jeżeli na podstawie wniosku o rozliczenie grantu lub czynności kontrolnych przeprowadzonych przez uprawnione organy zostanie stwierdzone, że </w:t>
      </w: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>:</w:t>
      </w:r>
    </w:p>
    <w:p w14:paraId="368809D9" w14:textId="77777777" w:rsidR="00F67C43" w:rsidRPr="00317ED3" w:rsidRDefault="00DA1DAE" w:rsidP="00B33209">
      <w:pPr>
        <w:pStyle w:val="Akapitzlist"/>
        <w:numPr>
          <w:ilvl w:val="0"/>
          <w:numId w:val="30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wykorzystał gr</w:t>
      </w:r>
      <w:r w:rsidR="00F67C43" w:rsidRPr="00317ED3">
        <w:rPr>
          <w:rFonts w:cstheme="minorHAnsi"/>
          <w:sz w:val="20"/>
          <w:szCs w:val="20"/>
        </w:rPr>
        <w:t>ant niezgodnie z przeznaczeniem;</w:t>
      </w:r>
    </w:p>
    <w:p w14:paraId="35446CEE" w14:textId="77777777" w:rsidR="00F67C43" w:rsidRPr="00317ED3" w:rsidRDefault="00DA1DAE" w:rsidP="00B33209">
      <w:pPr>
        <w:pStyle w:val="Akapitzlist"/>
        <w:numPr>
          <w:ilvl w:val="0"/>
          <w:numId w:val="30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wykorzystał grant z naruszeniem procedur, o których mowa w art. 184 </w:t>
      </w:r>
      <w:r w:rsidR="00F67C43" w:rsidRPr="00317ED3">
        <w:rPr>
          <w:rFonts w:cstheme="minorHAnsi"/>
          <w:sz w:val="20"/>
          <w:szCs w:val="20"/>
        </w:rPr>
        <w:t>ustawy o finansach publicznych;</w:t>
      </w:r>
    </w:p>
    <w:p w14:paraId="15E35E9B" w14:textId="77777777" w:rsidR="00F67C43" w:rsidRPr="00317ED3" w:rsidRDefault="00DA1DAE" w:rsidP="00B33209">
      <w:pPr>
        <w:pStyle w:val="Akapitzlist"/>
        <w:numPr>
          <w:ilvl w:val="0"/>
          <w:numId w:val="30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pobrał całość lub część grantu w sposób nienale</w:t>
      </w:r>
      <w:r w:rsidR="00F67C43" w:rsidRPr="00317ED3">
        <w:rPr>
          <w:rFonts w:cstheme="minorHAnsi"/>
          <w:sz w:val="20"/>
          <w:szCs w:val="20"/>
        </w:rPr>
        <w:t>żny, lub w nadmiernej wysokości;</w:t>
      </w:r>
    </w:p>
    <w:p w14:paraId="249DD84F" w14:textId="09BF0DFF" w:rsidR="00DA1DAE" w:rsidRPr="00317ED3" w:rsidRDefault="00DA1DAE" w:rsidP="00B33209">
      <w:pPr>
        <w:pStyle w:val="Akapitzlist"/>
        <w:numPr>
          <w:ilvl w:val="0"/>
          <w:numId w:val="30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nie osiągnął i nie udokumentował założonych wskaźników z zastrzeżeniem </w:t>
      </w:r>
      <w:r w:rsidR="00F67C43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>§ 8 ust. 14,</w:t>
      </w:r>
    </w:p>
    <w:p w14:paraId="5680131C" w14:textId="7EE5144A" w:rsidR="00DA1DAE" w:rsidRPr="00317ED3" w:rsidRDefault="00E21BAA" w:rsidP="00F67C43">
      <w:pPr>
        <w:spacing w:before="0" w:after="0"/>
        <w:ind w:left="284"/>
        <w:rPr>
          <w:rFonts w:cstheme="minorHAnsi"/>
          <w:sz w:val="20"/>
          <w:szCs w:val="20"/>
        </w:rPr>
      </w:pPr>
      <w:r w:rsidRPr="008E3CD1">
        <w:rPr>
          <w:rFonts w:cstheme="minorHAnsi"/>
          <w:sz w:val="20"/>
          <w:szCs w:val="20"/>
        </w:rPr>
        <w:t>wówczas</w:t>
      </w:r>
      <w:r>
        <w:rPr>
          <w:rFonts w:cstheme="minorHAnsi"/>
          <w:sz w:val="20"/>
          <w:szCs w:val="20"/>
        </w:rPr>
        <w:t xml:space="preserve"> </w:t>
      </w:r>
      <w:proofErr w:type="spellStart"/>
      <w:r w:rsidR="00DA1DAE" w:rsidRPr="00317ED3">
        <w:rPr>
          <w:rFonts w:cstheme="minorHAnsi"/>
          <w:sz w:val="20"/>
          <w:szCs w:val="20"/>
        </w:rPr>
        <w:t>Grantobiorca</w:t>
      </w:r>
      <w:proofErr w:type="spellEnd"/>
      <w:r w:rsidR="00DA1DAE" w:rsidRPr="00317ED3">
        <w:rPr>
          <w:rFonts w:cstheme="minorHAnsi"/>
          <w:sz w:val="20"/>
          <w:szCs w:val="20"/>
        </w:rPr>
        <w:t xml:space="preserve"> zobowiązuje się do zwrotu tych środków wraz z odsetkami, </w:t>
      </w:r>
      <w:r w:rsidR="00F67C43" w:rsidRPr="00317ED3">
        <w:rPr>
          <w:rFonts w:cstheme="minorHAnsi"/>
          <w:sz w:val="20"/>
          <w:szCs w:val="20"/>
        </w:rPr>
        <w:br/>
      </w:r>
      <w:r w:rsidR="00DA1DAE" w:rsidRPr="00317ED3">
        <w:rPr>
          <w:rFonts w:cstheme="minorHAnsi"/>
          <w:sz w:val="20"/>
          <w:szCs w:val="20"/>
        </w:rPr>
        <w:t>w terminie 14 dni od dnia doręczenia wezwania i na rachunek bankowy wskazany przez LGD.</w:t>
      </w:r>
    </w:p>
    <w:p w14:paraId="44831DA5" w14:textId="77777777" w:rsidR="00F67C43" w:rsidRPr="00317ED3" w:rsidRDefault="00DA1DAE" w:rsidP="00B33209">
      <w:pPr>
        <w:pStyle w:val="Akapitzlist"/>
        <w:numPr>
          <w:ilvl w:val="0"/>
          <w:numId w:val="29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W sytuacji, o której mowa w ust. 1, LGD wzywa </w:t>
      </w:r>
      <w:proofErr w:type="spellStart"/>
      <w:r w:rsidRPr="00317ED3">
        <w:rPr>
          <w:rFonts w:cstheme="minorHAnsi"/>
          <w:sz w:val="20"/>
          <w:szCs w:val="20"/>
        </w:rPr>
        <w:t>Grantobiorcę</w:t>
      </w:r>
      <w:proofErr w:type="spellEnd"/>
      <w:r w:rsidRPr="00317ED3">
        <w:rPr>
          <w:rFonts w:cstheme="minorHAnsi"/>
          <w:sz w:val="20"/>
          <w:szCs w:val="20"/>
        </w:rPr>
        <w:t xml:space="preserve"> do dokonania zwrotu lub pomniejsza o odpowiednią kwotę kolejną transzę grant</w:t>
      </w:r>
      <w:r w:rsidR="00F67C43" w:rsidRPr="00317ED3">
        <w:rPr>
          <w:rFonts w:cstheme="minorHAnsi"/>
          <w:sz w:val="20"/>
          <w:szCs w:val="20"/>
        </w:rPr>
        <w:t xml:space="preserve">u dla </w:t>
      </w:r>
      <w:proofErr w:type="spellStart"/>
      <w:r w:rsidR="00F67C43" w:rsidRPr="00317ED3">
        <w:rPr>
          <w:rFonts w:cstheme="minorHAnsi"/>
          <w:sz w:val="20"/>
          <w:szCs w:val="20"/>
        </w:rPr>
        <w:t>Grantobiorcy</w:t>
      </w:r>
      <w:proofErr w:type="spellEnd"/>
      <w:r w:rsidR="00F67C43" w:rsidRPr="00317ED3">
        <w:rPr>
          <w:rFonts w:cstheme="minorHAnsi"/>
          <w:sz w:val="20"/>
          <w:szCs w:val="20"/>
        </w:rPr>
        <w:t>.</w:t>
      </w:r>
    </w:p>
    <w:p w14:paraId="24744628" w14:textId="77777777" w:rsidR="00F67C43" w:rsidRPr="00317ED3" w:rsidRDefault="00DA1DAE" w:rsidP="00B33209">
      <w:pPr>
        <w:pStyle w:val="Akapitzlist"/>
        <w:numPr>
          <w:ilvl w:val="0"/>
          <w:numId w:val="29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lastRenderedPageBreak/>
        <w:t xml:space="preserve">Odsetki, w wysokości jak dla zaległości podatkowych, od środków dofinansowania, o których mowa w ust. 1 są naliczane od dnia przekazania grantu na rachunek bankowy wskazany przez </w:t>
      </w:r>
      <w:proofErr w:type="spellStart"/>
      <w:r w:rsidRPr="00317ED3">
        <w:rPr>
          <w:rFonts w:cstheme="minorHAnsi"/>
          <w:sz w:val="20"/>
          <w:szCs w:val="20"/>
        </w:rPr>
        <w:t>Grantobiorcę</w:t>
      </w:r>
      <w:proofErr w:type="spellEnd"/>
      <w:r w:rsidRPr="00317ED3">
        <w:rPr>
          <w:rFonts w:cstheme="minorHAnsi"/>
          <w:sz w:val="20"/>
          <w:szCs w:val="20"/>
        </w:rPr>
        <w:t>, do dnia zwrotu środków.</w:t>
      </w:r>
    </w:p>
    <w:p w14:paraId="3220D688" w14:textId="77777777" w:rsidR="00F67C43" w:rsidRPr="00317ED3" w:rsidRDefault="00DA1DAE" w:rsidP="00B33209">
      <w:pPr>
        <w:pStyle w:val="Akapitzlist"/>
        <w:numPr>
          <w:ilvl w:val="0"/>
          <w:numId w:val="29"/>
        </w:numPr>
        <w:spacing w:before="0" w:after="0"/>
        <w:ind w:left="426" w:hanging="426"/>
        <w:rPr>
          <w:rFonts w:cstheme="minorHAnsi"/>
          <w:sz w:val="20"/>
          <w:szCs w:val="20"/>
        </w:rPr>
      </w:pP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jest zobowiązany do zapłaty odsetek, którymi może zostać ewentualnie obciążona LGD w następstwie konieczności zwrotu środków przez </w:t>
      </w:r>
      <w:proofErr w:type="spellStart"/>
      <w:r w:rsidRPr="00317ED3">
        <w:rPr>
          <w:rFonts w:cstheme="minorHAnsi"/>
          <w:sz w:val="20"/>
          <w:szCs w:val="20"/>
        </w:rPr>
        <w:t>Grantobiorcę</w:t>
      </w:r>
      <w:proofErr w:type="spellEnd"/>
      <w:r w:rsidRPr="00317ED3">
        <w:rPr>
          <w:rFonts w:cstheme="minorHAnsi"/>
          <w:sz w:val="20"/>
          <w:szCs w:val="20"/>
        </w:rPr>
        <w:t>, o którym mowa w ust. 1.</w:t>
      </w:r>
    </w:p>
    <w:p w14:paraId="45CA718C" w14:textId="59D77FF3" w:rsidR="00DA1DAE" w:rsidRPr="00317ED3" w:rsidRDefault="00DA1DAE" w:rsidP="00B33209">
      <w:pPr>
        <w:pStyle w:val="Akapitzlist"/>
        <w:numPr>
          <w:ilvl w:val="0"/>
          <w:numId w:val="29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W przypadku, gdy kwota do odzyskania jest wyższa niż kwota pozostająca do przekazania w ramach kolejnej transzy grantu lub nie jest możliwe dokonanie pomniejszenia, a </w:t>
      </w: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nie dokonał zwrotu w terminie 14 dni od dnia doręczenia wezwania, o którym mowa w ust. 2, LGD podejmuje czynności zmierzające do odzyskania należnych środków z wykorzystaniem dostępnych środków prawnych, w szczególności zabezpieczenia, o którym mowa w § 9 Umowy oraz na zasadach określonych w przepisach o postępowaniu windykacyjnym. Koszty czynności zmierzających do odzyskania środków, </w:t>
      </w:r>
      <w:r w:rsidR="00F67C43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 xml:space="preserve">o których mowa w ust. 1, w całości obciążają </w:t>
      </w:r>
      <w:proofErr w:type="spellStart"/>
      <w:r w:rsidRPr="00317ED3">
        <w:rPr>
          <w:rFonts w:cstheme="minorHAnsi"/>
          <w:sz w:val="20"/>
          <w:szCs w:val="20"/>
        </w:rPr>
        <w:t>Grantobiorcę</w:t>
      </w:r>
      <w:proofErr w:type="spellEnd"/>
      <w:r w:rsidRPr="00317ED3">
        <w:rPr>
          <w:rFonts w:cstheme="minorHAnsi"/>
          <w:sz w:val="20"/>
          <w:szCs w:val="20"/>
        </w:rPr>
        <w:t>.</w:t>
      </w:r>
    </w:p>
    <w:p w14:paraId="0272E6B9" w14:textId="77777777" w:rsidR="00DA1DAE" w:rsidRPr="00317ED3" w:rsidRDefault="00DA1DAE" w:rsidP="00F67C43">
      <w:pPr>
        <w:spacing w:before="0" w:after="0"/>
        <w:jc w:val="center"/>
        <w:rPr>
          <w:rFonts w:cstheme="minorHAnsi"/>
          <w:b/>
          <w:color w:val="0070C0"/>
          <w:sz w:val="20"/>
          <w:szCs w:val="20"/>
        </w:rPr>
      </w:pPr>
      <w:r w:rsidRPr="00317ED3">
        <w:rPr>
          <w:rFonts w:cstheme="minorHAnsi"/>
          <w:b/>
          <w:color w:val="0070C0"/>
          <w:sz w:val="20"/>
          <w:szCs w:val="20"/>
        </w:rPr>
        <w:t>Rozwiązanie Umowy</w:t>
      </w:r>
    </w:p>
    <w:p w14:paraId="52A3A018" w14:textId="3B5475E1" w:rsidR="00DA1DAE" w:rsidRPr="00317ED3" w:rsidRDefault="00F67C43" w:rsidP="00F67C43">
      <w:pPr>
        <w:spacing w:before="0" w:after="0"/>
        <w:jc w:val="center"/>
        <w:rPr>
          <w:rFonts w:cstheme="minorHAnsi"/>
          <w:b/>
          <w:color w:val="0070C0"/>
          <w:sz w:val="20"/>
          <w:szCs w:val="20"/>
        </w:rPr>
      </w:pPr>
      <w:r w:rsidRPr="00317ED3">
        <w:rPr>
          <w:rFonts w:cstheme="minorHAnsi"/>
          <w:b/>
          <w:color w:val="0070C0"/>
          <w:sz w:val="20"/>
          <w:szCs w:val="20"/>
        </w:rPr>
        <w:t>§ 19.</w:t>
      </w:r>
    </w:p>
    <w:p w14:paraId="16D98CBF" w14:textId="06B07F59" w:rsidR="003B4849" w:rsidRPr="003B4849" w:rsidRDefault="003B4849" w:rsidP="003B4849">
      <w:pPr>
        <w:pStyle w:val="Akapitzlist"/>
        <w:spacing w:before="0" w:after="0"/>
        <w:ind w:left="426" w:hanging="426"/>
        <w:rPr>
          <w:sz w:val="20"/>
          <w:szCs w:val="20"/>
        </w:rPr>
      </w:pPr>
      <w:r>
        <w:rPr>
          <w:sz w:val="20"/>
          <w:szCs w:val="20"/>
        </w:rPr>
        <w:t xml:space="preserve">1.   LGD może rozwiązać Umowę z zachowaniem </w:t>
      </w:r>
      <w:r w:rsidRPr="003B4849">
        <w:rPr>
          <w:sz w:val="20"/>
          <w:szCs w:val="20"/>
        </w:rPr>
        <w:t xml:space="preserve">jednomiesięcznego okresu wypowiedzenia, jeżeli </w:t>
      </w:r>
      <w:proofErr w:type="spellStart"/>
      <w:r w:rsidRPr="003B4849">
        <w:rPr>
          <w:sz w:val="20"/>
          <w:szCs w:val="20"/>
        </w:rPr>
        <w:t>Grantobiorca</w:t>
      </w:r>
      <w:proofErr w:type="spellEnd"/>
      <w:r w:rsidRPr="003B4849">
        <w:rPr>
          <w:sz w:val="20"/>
          <w:szCs w:val="20"/>
        </w:rPr>
        <w:t>:</w:t>
      </w:r>
    </w:p>
    <w:p w14:paraId="32F93C47" w14:textId="77777777" w:rsidR="003B4849" w:rsidRDefault="003B4849" w:rsidP="003B4849">
      <w:pPr>
        <w:pStyle w:val="Akapitzlist"/>
        <w:spacing w:before="0" w:after="0"/>
        <w:ind w:hanging="360"/>
        <w:rPr>
          <w:sz w:val="20"/>
          <w:szCs w:val="20"/>
        </w:rPr>
      </w:pPr>
      <w:r w:rsidRPr="003B4849">
        <w:rPr>
          <w:sz w:val="20"/>
          <w:szCs w:val="20"/>
        </w:rPr>
        <w:t>1)</w:t>
      </w:r>
      <w:r w:rsidRPr="003B4849">
        <w:rPr>
          <w:rFonts w:ascii="Times New Roman" w:hAnsi="Times New Roman"/>
          <w:sz w:val="14"/>
          <w:szCs w:val="14"/>
        </w:rPr>
        <w:t xml:space="preserve">       </w:t>
      </w:r>
      <w:r w:rsidRPr="003B4849">
        <w:rPr>
          <w:sz w:val="20"/>
          <w:szCs w:val="20"/>
        </w:rPr>
        <w:t>nie rozpoczął realizacji projektu objętego grantem w terminie 1 miesiąca</w:t>
      </w:r>
      <w:r>
        <w:rPr>
          <w:sz w:val="20"/>
          <w:szCs w:val="20"/>
        </w:rPr>
        <w:t xml:space="preserve"> od daty zawarcia Umowy;</w:t>
      </w:r>
    </w:p>
    <w:p w14:paraId="1E8A2ECF" w14:textId="77777777" w:rsidR="003B4849" w:rsidRDefault="003B4849" w:rsidP="003B4849">
      <w:pPr>
        <w:pStyle w:val="Akapitzlist"/>
        <w:spacing w:before="0" w:after="0"/>
        <w:ind w:hanging="360"/>
        <w:rPr>
          <w:sz w:val="20"/>
          <w:szCs w:val="20"/>
        </w:rPr>
      </w:pPr>
      <w:r>
        <w:rPr>
          <w:sz w:val="20"/>
          <w:szCs w:val="20"/>
        </w:rPr>
        <w:t>2)</w:t>
      </w:r>
      <w:r>
        <w:rPr>
          <w:rFonts w:ascii="Times New Roman" w:hAnsi="Times New Roman"/>
          <w:sz w:val="14"/>
          <w:szCs w:val="14"/>
        </w:rPr>
        <w:t xml:space="preserve">       </w:t>
      </w:r>
      <w:r>
        <w:rPr>
          <w:sz w:val="20"/>
          <w:szCs w:val="20"/>
        </w:rPr>
        <w:t>zaprzestał realizacji projektu objętego grantem, realizuje go lub zrealizował w sposób niezgodny z Umową, przepisami prawa krajowego lub wspólnotowego lub niezgodnie z wnioskiem o dofinansowanie;</w:t>
      </w:r>
    </w:p>
    <w:p w14:paraId="36328BD3" w14:textId="77777777" w:rsidR="003B4849" w:rsidRDefault="003B4849" w:rsidP="003B4849">
      <w:pPr>
        <w:pStyle w:val="Akapitzlist"/>
        <w:spacing w:before="0" w:after="0"/>
        <w:ind w:hanging="360"/>
        <w:rPr>
          <w:sz w:val="20"/>
          <w:szCs w:val="20"/>
        </w:rPr>
      </w:pPr>
      <w:r>
        <w:rPr>
          <w:sz w:val="20"/>
          <w:szCs w:val="20"/>
        </w:rPr>
        <w:t>3)</w:t>
      </w:r>
      <w:r>
        <w:rPr>
          <w:rFonts w:ascii="Times New Roman" w:hAnsi="Times New Roman"/>
          <w:sz w:val="14"/>
          <w:szCs w:val="14"/>
        </w:rPr>
        <w:t xml:space="preserve">       </w:t>
      </w:r>
      <w:r>
        <w:rPr>
          <w:sz w:val="20"/>
          <w:szCs w:val="20"/>
        </w:rPr>
        <w:t>utrudniał przeprowadzenie kontroli przez LGD, Instytucję Zarządzającą RPO WK-P, bądź inne uprawnione podmioty;</w:t>
      </w:r>
    </w:p>
    <w:p w14:paraId="4C2AE236" w14:textId="77777777" w:rsidR="003B4849" w:rsidRDefault="003B4849" w:rsidP="003B4849">
      <w:pPr>
        <w:pStyle w:val="Akapitzlist"/>
        <w:spacing w:before="0" w:after="0"/>
        <w:ind w:hanging="360"/>
        <w:rPr>
          <w:sz w:val="20"/>
          <w:szCs w:val="20"/>
        </w:rPr>
      </w:pPr>
      <w:r>
        <w:rPr>
          <w:sz w:val="20"/>
          <w:szCs w:val="20"/>
        </w:rPr>
        <w:t>4)</w:t>
      </w:r>
      <w:r>
        <w:rPr>
          <w:rFonts w:ascii="Times New Roman" w:hAnsi="Times New Roman"/>
          <w:sz w:val="14"/>
          <w:szCs w:val="14"/>
        </w:rPr>
        <w:t xml:space="preserve">       </w:t>
      </w:r>
      <w:r>
        <w:rPr>
          <w:sz w:val="20"/>
          <w:szCs w:val="20"/>
        </w:rPr>
        <w:t>w określonym terminie nie usunął stwierdzonych nieprawidłowości;</w:t>
      </w:r>
    </w:p>
    <w:p w14:paraId="2435132D" w14:textId="77777777" w:rsidR="003B4849" w:rsidRDefault="003B4849" w:rsidP="003B4849">
      <w:pPr>
        <w:pStyle w:val="Akapitzlist"/>
        <w:spacing w:before="0" w:after="0"/>
        <w:ind w:hanging="360"/>
        <w:rPr>
          <w:sz w:val="20"/>
          <w:szCs w:val="20"/>
        </w:rPr>
      </w:pPr>
      <w:r>
        <w:rPr>
          <w:sz w:val="20"/>
          <w:szCs w:val="20"/>
        </w:rPr>
        <w:t>5)</w:t>
      </w:r>
      <w:r>
        <w:rPr>
          <w:rFonts w:ascii="Times New Roman" w:hAnsi="Times New Roman"/>
          <w:sz w:val="14"/>
          <w:szCs w:val="14"/>
        </w:rPr>
        <w:t xml:space="preserve">       </w:t>
      </w:r>
      <w:r>
        <w:rPr>
          <w:sz w:val="20"/>
          <w:szCs w:val="20"/>
        </w:rPr>
        <w:t>nie przedłożył wniosku o rozliczenie grantu zgodnie z § 8 ust. 12;</w:t>
      </w:r>
    </w:p>
    <w:p w14:paraId="232D6BDB" w14:textId="77777777" w:rsidR="003B4849" w:rsidRDefault="003B4849" w:rsidP="003B4849">
      <w:pPr>
        <w:pStyle w:val="Akapitzlist"/>
        <w:spacing w:before="0" w:after="0"/>
        <w:ind w:hanging="360"/>
        <w:rPr>
          <w:sz w:val="20"/>
          <w:szCs w:val="20"/>
        </w:rPr>
      </w:pPr>
      <w:r>
        <w:rPr>
          <w:sz w:val="20"/>
          <w:szCs w:val="20"/>
        </w:rPr>
        <w:t>6)</w:t>
      </w:r>
      <w:r>
        <w:rPr>
          <w:rFonts w:ascii="Times New Roman" w:hAnsi="Times New Roman"/>
          <w:sz w:val="14"/>
          <w:szCs w:val="14"/>
        </w:rPr>
        <w:t xml:space="preserve">       </w:t>
      </w:r>
      <w:r>
        <w:rPr>
          <w:sz w:val="20"/>
          <w:szCs w:val="20"/>
        </w:rPr>
        <w:t>nie przestrzega przepisów dotyczących udzielania zamówień publicznych oraz przejrzystości, jawności i uczciwej konkurencji przy wydatkowaniu środków w ramach realizowanego projektu objętego grantem;</w:t>
      </w:r>
    </w:p>
    <w:p w14:paraId="208F877A" w14:textId="77777777" w:rsidR="003B4849" w:rsidRDefault="003B4849" w:rsidP="003B4849">
      <w:pPr>
        <w:pStyle w:val="Akapitzlist"/>
        <w:spacing w:before="0" w:after="0"/>
        <w:ind w:hanging="360"/>
        <w:rPr>
          <w:sz w:val="20"/>
          <w:szCs w:val="20"/>
        </w:rPr>
      </w:pPr>
      <w:r>
        <w:rPr>
          <w:sz w:val="20"/>
          <w:szCs w:val="20"/>
        </w:rPr>
        <w:t>7)</w:t>
      </w:r>
      <w:r>
        <w:rPr>
          <w:rFonts w:ascii="Times New Roman" w:hAnsi="Times New Roman"/>
          <w:sz w:val="14"/>
          <w:szCs w:val="14"/>
        </w:rPr>
        <w:t xml:space="preserve">       </w:t>
      </w:r>
      <w:r>
        <w:rPr>
          <w:sz w:val="20"/>
          <w:szCs w:val="20"/>
        </w:rPr>
        <w:t>nie osiągnął celu projektu objętego grantem zakładanego we wniosku o dofinansowanie (założonych wskaźników rezultatu);</w:t>
      </w:r>
    </w:p>
    <w:p w14:paraId="3D4D21C5" w14:textId="77777777" w:rsidR="003B4849" w:rsidRDefault="003B4849" w:rsidP="003B4849">
      <w:pPr>
        <w:pStyle w:val="Akapitzlist"/>
        <w:spacing w:before="0" w:after="0"/>
        <w:ind w:hanging="360"/>
        <w:rPr>
          <w:sz w:val="20"/>
          <w:szCs w:val="20"/>
        </w:rPr>
      </w:pPr>
      <w:r>
        <w:rPr>
          <w:sz w:val="20"/>
          <w:szCs w:val="20"/>
        </w:rPr>
        <w:t>8)</w:t>
      </w:r>
      <w:r>
        <w:rPr>
          <w:rFonts w:ascii="Times New Roman" w:hAnsi="Times New Roman"/>
          <w:sz w:val="14"/>
          <w:szCs w:val="14"/>
        </w:rPr>
        <w:t xml:space="preserve">       </w:t>
      </w:r>
      <w:r>
        <w:rPr>
          <w:sz w:val="20"/>
          <w:szCs w:val="20"/>
        </w:rPr>
        <w:t>w sposób rażący nie wywiązuje się z obowiązków nałożonych na niego w Umowie.</w:t>
      </w:r>
    </w:p>
    <w:p w14:paraId="53156339" w14:textId="2358DA36" w:rsidR="003B4849" w:rsidRDefault="003B4849" w:rsidP="003B4849">
      <w:pPr>
        <w:pStyle w:val="Akapitzlist"/>
        <w:spacing w:before="0" w:after="0"/>
        <w:ind w:left="426" w:hanging="426"/>
        <w:rPr>
          <w:sz w:val="20"/>
          <w:szCs w:val="20"/>
        </w:rPr>
      </w:pPr>
      <w:r>
        <w:rPr>
          <w:sz w:val="20"/>
          <w:szCs w:val="20"/>
        </w:rPr>
        <w:t>2.</w:t>
      </w:r>
      <w:r>
        <w:rPr>
          <w:rFonts w:ascii="Times New Roman" w:hAnsi="Times New Roman"/>
          <w:sz w:val="14"/>
          <w:szCs w:val="14"/>
        </w:rPr>
        <w:t>       </w:t>
      </w:r>
      <w:r>
        <w:rPr>
          <w:sz w:val="20"/>
          <w:szCs w:val="20"/>
        </w:rPr>
        <w:t xml:space="preserve">LGD może rozwiązać Umowę w trybie natychmiastowym (bez wypowiedzenia), jeżeli </w:t>
      </w:r>
      <w:proofErr w:type="spellStart"/>
      <w:r>
        <w:rPr>
          <w:sz w:val="20"/>
          <w:szCs w:val="20"/>
        </w:rPr>
        <w:t>Grantobiorca</w:t>
      </w:r>
      <w:proofErr w:type="spellEnd"/>
      <w:r>
        <w:rPr>
          <w:sz w:val="20"/>
          <w:szCs w:val="20"/>
        </w:rPr>
        <w:t>:</w:t>
      </w:r>
    </w:p>
    <w:p w14:paraId="768C67AE" w14:textId="77777777" w:rsidR="003B4849" w:rsidRDefault="003B4849" w:rsidP="003B4849">
      <w:pPr>
        <w:pStyle w:val="Akapitzlist"/>
        <w:spacing w:before="0" w:after="0"/>
        <w:ind w:hanging="360"/>
        <w:rPr>
          <w:sz w:val="20"/>
          <w:szCs w:val="20"/>
        </w:rPr>
      </w:pPr>
      <w:r>
        <w:rPr>
          <w:sz w:val="20"/>
          <w:szCs w:val="20"/>
        </w:rPr>
        <w:t>1)</w:t>
      </w:r>
      <w:r>
        <w:rPr>
          <w:rFonts w:ascii="Times New Roman" w:hAnsi="Times New Roman"/>
          <w:sz w:val="14"/>
          <w:szCs w:val="14"/>
        </w:rPr>
        <w:t xml:space="preserve">       </w:t>
      </w:r>
      <w:r>
        <w:rPr>
          <w:sz w:val="20"/>
          <w:szCs w:val="20"/>
        </w:rPr>
        <w:t>wykorzystał przekazane środki finansowe w całości lub w części na cel inny, niż określony w projekcie objętym grantem lub niezgodnie z Umową;</w:t>
      </w:r>
    </w:p>
    <w:p w14:paraId="03728696" w14:textId="77777777" w:rsidR="003B4849" w:rsidRDefault="003B4849" w:rsidP="003B4849">
      <w:pPr>
        <w:pStyle w:val="Akapitzlist"/>
        <w:spacing w:before="0" w:after="0"/>
        <w:ind w:hanging="360"/>
        <w:rPr>
          <w:sz w:val="20"/>
          <w:szCs w:val="20"/>
        </w:rPr>
      </w:pPr>
      <w:r>
        <w:rPr>
          <w:sz w:val="20"/>
          <w:szCs w:val="20"/>
        </w:rPr>
        <w:t>2)</w:t>
      </w:r>
      <w:r>
        <w:rPr>
          <w:rFonts w:ascii="Times New Roman" w:hAnsi="Times New Roman"/>
          <w:sz w:val="14"/>
          <w:szCs w:val="14"/>
        </w:rPr>
        <w:t xml:space="preserve">       </w:t>
      </w:r>
      <w:r>
        <w:rPr>
          <w:sz w:val="20"/>
          <w:szCs w:val="20"/>
        </w:rPr>
        <w:t>odmówił poddania się kontroli przez LGD, Instytucję Zarządzającą RPO WK-P bądź inne uprawnione podmioty;</w:t>
      </w:r>
    </w:p>
    <w:p w14:paraId="5BA1CC15" w14:textId="77777777" w:rsidR="003B4849" w:rsidRDefault="003B4849" w:rsidP="003B4849">
      <w:pPr>
        <w:pStyle w:val="Akapitzlist"/>
        <w:spacing w:before="0" w:after="0"/>
        <w:ind w:hanging="360"/>
        <w:rPr>
          <w:sz w:val="20"/>
          <w:szCs w:val="20"/>
        </w:rPr>
      </w:pPr>
      <w:r>
        <w:rPr>
          <w:sz w:val="20"/>
          <w:szCs w:val="20"/>
        </w:rPr>
        <w:t>3)</w:t>
      </w:r>
      <w:r>
        <w:rPr>
          <w:rFonts w:ascii="Times New Roman" w:hAnsi="Times New Roman"/>
          <w:sz w:val="14"/>
          <w:szCs w:val="14"/>
        </w:rPr>
        <w:t xml:space="preserve">       </w:t>
      </w:r>
      <w:r>
        <w:rPr>
          <w:sz w:val="20"/>
          <w:szCs w:val="20"/>
        </w:rPr>
        <w:t>złożył lub przedstawił LGD, jako autentyczne, nieprawdziwe, sfałszowane, podrobione, przerobione lub poświadczające nieprawdę albo niepełne dokumenty i informacje w celu uzyskania (wyłudzenia) nienależnych środków finansowych w ramach Umowy;</w:t>
      </w:r>
    </w:p>
    <w:p w14:paraId="691F262E" w14:textId="77777777" w:rsidR="003B4849" w:rsidRDefault="003B4849" w:rsidP="003B4849">
      <w:pPr>
        <w:pStyle w:val="Akapitzlist"/>
        <w:spacing w:before="0" w:after="0"/>
        <w:ind w:hanging="360"/>
        <w:rPr>
          <w:sz w:val="20"/>
          <w:szCs w:val="20"/>
        </w:rPr>
      </w:pPr>
      <w:r>
        <w:rPr>
          <w:sz w:val="20"/>
          <w:szCs w:val="20"/>
        </w:rPr>
        <w:t>4)</w:t>
      </w:r>
      <w:r>
        <w:rPr>
          <w:rFonts w:ascii="Times New Roman" w:hAnsi="Times New Roman"/>
          <w:sz w:val="14"/>
          <w:szCs w:val="14"/>
        </w:rPr>
        <w:t xml:space="preserve">       </w:t>
      </w:r>
      <w:r>
        <w:rPr>
          <w:sz w:val="20"/>
          <w:szCs w:val="20"/>
        </w:rPr>
        <w:t>nie wniósł zabezpieczenia prawidłowej realizacji Umowy w formie i terminie określonym w § 9 Umowy;</w:t>
      </w:r>
    </w:p>
    <w:p w14:paraId="6B08A9C5" w14:textId="77777777" w:rsidR="003B4849" w:rsidRDefault="003B4849" w:rsidP="003B4849">
      <w:pPr>
        <w:pStyle w:val="Akapitzlist"/>
        <w:spacing w:before="0" w:after="0"/>
        <w:ind w:hanging="360"/>
        <w:rPr>
          <w:sz w:val="20"/>
          <w:szCs w:val="20"/>
        </w:rPr>
      </w:pPr>
      <w:r>
        <w:rPr>
          <w:sz w:val="20"/>
          <w:szCs w:val="20"/>
        </w:rPr>
        <w:lastRenderedPageBreak/>
        <w:t>5)</w:t>
      </w:r>
      <w:r>
        <w:rPr>
          <w:rFonts w:ascii="Times New Roman" w:hAnsi="Times New Roman"/>
          <w:sz w:val="14"/>
          <w:szCs w:val="14"/>
        </w:rPr>
        <w:t xml:space="preserve">       </w:t>
      </w:r>
      <w:r>
        <w:rPr>
          <w:sz w:val="20"/>
          <w:szCs w:val="20"/>
        </w:rPr>
        <w:t>ogłosił upadłość lub został postawiony w stan likwidacji albo podlega zarządowi komisarycznemu bądź, gdy zawiesił swoją działalność lub jest przedmiotem postępowań prawnych o podobnym charakterze;</w:t>
      </w:r>
    </w:p>
    <w:p w14:paraId="4665DC75" w14:textId="77777777" w:rsidR="003B4849" w:rsidRDefault="003B4849" w:rsidP="003B4849">
      <w:pPr>
        <w:pStyle w:val="Akapitzlist"/>
        <w:spacing w:before="0" w:after="0"/>
        <w:ind w:hanging="360"/>
        <w:rPr>
          <w:sz w:val="20"/>
          <w:szCs w:val="20"/>
        </w:rPr>
      </w:pPr>
      <w:r>
        <w:rPr>
          <w:sz w:val="20"/>
          <w:szCs w:val="20"/>
        </w:rPr>
        <w:t>6)</w:t>
      </w:r>
      <w:r>
        <w:rPr>
          <w:rFonts w:ascii="Times New Roman" w:hAnsi="Times New Roman"/>
          <w:sz w:val="14"/>
          <w:szCs w:val="14"/>
        </w:rPr>
        <w:t xml:space="preserve">       </w:t>
      </w:r>
      <w:r>
        <w:rPr>
          <w:sz w:val="20"/>
          <w:szCs w:val="20"/>
        </w:rPr>
        <w:t>po ustaniu siły wyższej nie przystąpił niezwłocznie do wykonania Umowy, w tym realizacji projektu objętego grantem lub nie spełnił swoich obowiązków wynikających z Umowy, w ciągu okresu wskazanego w ust. 3, liczonego od dnia ustania działania siły wyższej.</w:t>
      </w:r>
    </w:p>
    <w:p w14:paraId="4CC751F0" w14:textId="76105D32" w:rsidR="003B4849" w:rsidRDefault="003B4849" w:rsidP="003B4849">
      <w:pPr>
        <w:pStyle w:val="Akapitzlist"/>
        <w:spacing w:before="0" w:after="0"/>
        <w:ind w:left="426" w:hanging="426"/>
        <w:rPr>
          <w:sz w:val="20"/>
          <w:szCs w:val="20"/>
        </w:rPr>
      </w:pPr>
      <w:r>
        <w:rPr>
          <w:sz w:val="20"/>
          <w:szCs w:val="20"/>
        </w:rPr>
        <w:t>3.</w:t>
      </w:r>
      <w:r>
        <w:rPr>
          <w:rFonts w:ascii="Times New Roman" w:hAnsi="Times New Roman"/>
          <w:sz w:val="14"/>
          <w:szCs w:val="14"/>
        </w:rPr>
        <w:t>       </w:t>
      </w:r>
      <w:r>
        <w:rPr>
          <w:sz w:val="20"/>
          <w:szCs w:val="20"/>
        </w:rPr>
        <w:t xml:space="preserve">LGD może rozwiązać Umowę bez wypowiedzenia po upływie 3 miesięcy od dnia zawieszenia realizacji obowiązków przez </w:t>
      </w:r>
      <w:proofErr w:type="spellStart"/>
      <w:r>
        <w:rPr>
          <w:sz w:val="20"/>
          <w:szCs w:val="20"/>
        </w:rPr>
        <w:t>Grantobiorcę</w:t>
      </w:r>
      <w:proofErr w:type="spellEnd"/>
      <w:r>
        <w:rPr>
          <w:sz w:val="20"/>
          <w:szCs w:val="20"/>
        </w:rPr>
        <w:t xml:space="preserve"> wynikających z Umowy, w rezultacie wystąpienia siły wyższej, jeżeli przed upływem powyższego terminu nie ustanie działanie siły wyższej.</w:t>
      </w:r>
    </w:p>
    <w:p w14:paraId="159F5170" w14:textId="7D173615" w:rsidR="003B4849" w:rsidRPr="003B4849" w:rsidRDefault="003B4849" w:rsidP="003B4849">
      <w:pPr>
        <w:pStyle w:val="Akapitzlist"/>
        <w:spacing w:before="0" w:after="0"/>
        <w:ind w:left="426" w:hanging="426"/>
        <w:rPr>
          <w:sz w:val="20"/>
          <w:szCs w:val="20"/>
        </w:rPr>
      </w:pPr>
      <w:r>
        <w:rPr>
          <w:sz w:val="20"/>
          <w:szCs w:val="20"/>
        </w:rPr>
        <w:t>4.</w:t>
      </w:r>
      <w:r>
        <w:rPr>
          <w:rFonts w:ascii="Times New Roman" w:hAnsi="Times New Roman"/>
          <w:sz w:val="14"/>
          <w:szCs w:val="14"/>
        </w:rPr>
        <w:t>       </w:t>
      </w:r>
      <w:r>
        <w:rPr>
          <w:sz w:val="20"/>
          <w:szCs w:val="20"/>
        </w:rPr>
        <w:t xml:space="preserve">W przypadku rozwiązania Umowy z przyczyn, o których mowa w ust. 1 – 2, </w:t>
      </w:r>
      <w:proofErr w:type="spellStart"/>
      <w:r>
        <w:rPr>
          <w:sz w:val="20"/>
          <w:szCs w:val="20"/>
        </w:rPr>
        <w:t>Grantobiorca</w:t>
      </w:r>
      <w:proofErr w:type="spellEnd"/>
      <w:r>
        <w:rPr>
          <w:sz w:val="20"/>
          <w:szCs w:val="20"/>
        </w:rPr>
        <w:t xml:space="preserve"> jest zobowiązany do zwrotu otrzymanego grantu wraz z odsetkami w wysokości określonej jak dla zaległości podatkowych naliczanymi od dnia przekazania grantu, w terminie wyznaczonym przez LGD, na rachunek bankowy przez niego wskazany. W uzasadnionych sytuacjach LGD ma prawo rozliczyć grant z uwzględnieniem reguły </w:t>
      </w:r>
      <w:r w:rsidRPr="003B4849">
        <w:rPr>
          <w:sz w:val="20"/>
          <w:szCs w:val="20"/>
        </w:rPr>
        <w:t>proporcjonalności opisanej w § 8. Ust. 14.</w:t>
      </w:r>
      <w:r w:rsidRPr="003B4849">
        <w:rPr>
          <w:b/>
          <w:bCs/>
          <w:color w:val="0070C0"/>
          <w:sz w:val="20"/>
          <w:szCs w:val="20"/>
        </w:rPr>
        <w:t xml:space="preserve"> </w:t>
      </w:r>
      <w:r w:rsidRPr="003B4849">
        <w:rPr>
          <w:sz w:val="20"/>
          <w:szCs w:val="20"/>
        </w:rPr>
        <w:t xml:space="preserve">W przypadku, gdy </w:t>
      </w:r>
      <w:proofErr w:type="spellStart"/>
      <w:r w:rsidRPr="003B4849">
        <w:rPr>
          <w:sz w:val="20"/>
          <w:szCs w:val="20"/>
        </w:rPr>
        <w:t>Grantobiorca</w:t>
      </w:r>
      <w:proofErr w:type="spellEnd"/>
      <w:r w:rsidRPr="003B4849">
        <w:rPr>
          <w:sz w:val="20"/>
          <w:szCs w:val="20"/>
        </w:rPr>
        <w:t xml:space="preserve"> nie zwróci otrzymanego grantu wraz z odsetkami w wyznaczonym terminie stosuje się odpowiednio § 18 Umowy.</w:t>
      </w:r>
    </w:p>
    <w:p w14:paraId="1C03E2B9" w14:textId="12A12635" w:rsidR="003B4849" w:rsidRDefault="003B4849" w:rsidP="003B4849">
      <w:pPr>
        <w:pStyle w:val="Akapitzlist"/>
        <w:spacing w:before="0" w:after="0"/>
        <w:ind w:left="426" w:hanging="426"/>
        <w:rPr>
          <w:sz w:val="20"/>
          <w:szCs w:val="20"/>
        </w:rPr>
      </w:pPr>
      <w:r w:rsidRPr="003B4849">
        <w:rPr>
          <w:sz w:val="20"/>
          <w:szCs w:val="20"/>
        </w:rPr>
        <w:t>5.</w:t>
      </w:r>
      <w:r w:rsidRPr="003B4849">
        <w:rPr>
          <w:rFonts w:ascii="Times New Roman" w:hAnsi="Times New Roman"/>
          <w:sz w:val="14"/>
          <w:szCs w:val="14"/>
        </w:rPr>
        <w:t>        </w:t>
      </w:r>
      <w:r w:rsidRPr="003B4849">
        <w:rPr>
          <w:sz w:val="20"/>
          <w:szCs w:val="20"/>
        </w:rPr>
        <w:t>Każda ze Stron Umowy może rozwiązać Umowę, z zachowaniem jednomiesięcznego</w:t>
      </w:r>
      <w:r>
        <w:rPr>
          <w:sz w:val="20"/>
          <w:szCs w:val="20"/>
        </w:rPr>
        <w:t xml:space="preserve"> okresu wypowiedzenia, w wyniku wystąpienia okoliczności niezależnych od Stron Umowy, które uniemożliwiają dalsze wykonywanie obowiązków w niej zawartych. W przypadku rozwiązania Umowy w wyniku okoliczności niezależnych od Stron Umowy, </w:t>
      </w:r>
      <w:proofErr w:type="spellStart"/>
      <w:r>
        <w:rPr>
          <w:sz w:val="20"/>
          <w:szCs w:val="20"/>
        </w:rPr>
        <w:t>Grantobiorca</w:t>
      </w:r>
      <w:proofErr w:type="spellEnd"/>
      <w:r>
        <w:rPr>
          <w:sz w:val="20"/>
          <w:szCs w:val="20"/>
        </w:rPr>
        <w:t xml:space="preserve"> jest zobowiązany do zwrotu dotychczas otrzymanych środków w ramach grantu wraz z odsetkami w wysokości jak dla zaległości podatkowych naliczanymi od dnia przekazania środków w ramach grantu, w terminie wskazanym przez LGD.</w:t>
      </w:r>
    </w:p>
    <w:p w14:paraId="5C1D8D0D" w14:textId="251430CE" w:rsidR="003B4849" w:rsidRDefault="003B4849" w:rsidP="003B4849">
      <w:pPr>
        <w:pStyle w:val="Akapitzlist"/>
        <w:spacing w:before="0" w:after="0"/>
        <w:ind w:left="426" w:hanging="426"/>
        <w:rPr>
          <w:sz w:val="20"/>
          <w:szCs w:val="20"/>
        </w:rPr>
      </w:pPr>
      <w:r>
        <w:rPr>
          <w:sz w:val="20"/>
          <w:szCs w:val="20"/>
        </w:rPr>
        <w:t>6.</w:t>
      </w:r>
      <w:r>
        <w:rPr>
          <w:rFonts w:ascii="Times New Roman" w:hAnsi="Times New Roman"/>
          <w:sz w:val="14"/>
          <w:szCs w:val="14"/>
        </w:rPr>
        <w:t>        </w:t>
      </w:r>
      <w:r>
        <w:rPr>
          <w:sz w:val="20"/>
          <w:szCs w:val="20"/>
        </w:rPr>
        <w:t xml:space="preserve">Umowa może zostać rozwiązana na wniosek </w:t>
      </w:r>
      <w:proofErr w:type="spellStart"/>
      <w:r>
        <w:rPr>
          <w:sz w:val="20"/>
          <w:szCs w:val="20"/>
        </w:rPr>
        <w:t>Grantobiorcy</w:t>
      </w:r>
      <w:proofErr w:type="spellEnd"/>
      <w:r>
        <w:rPr>
          <w:sz w:val="20"/>
          <w:szCs w:val="20"/>
        </w:rPr>
        <w:t>, jeżeli zwróci on otrzymany grant wraz z odsetkami w wysokości jak dla zaległości podatkowych naliczanymi od dnia przekazania grantu, w terminie 30 dni od dnia złożenia do LGD wniosku o rozwiązanie Umowy.</w:t>
      </w:r>
    </w:p>
    <w:p w14:paraId="74B90E40" w14:textId="77777777" w:rsidR="003B4849" w:rsidRDefault="003B4849" w:rsidP="003B4849">
      <w:pPr>
        <w:pStyle w:val="Akapitzlist"/>
        <w:spacing w:before="0" w:after="0"/>
        <w:ind w:left="426" w:hanging="426"/>
        <w:rPr>
          <w:sz w:val="20"/>
          <w:szCs w:val="20"/>
        </w:rPr>
      </w:pPr>
      <w:r>
        <w:rPr>
          <w:sz w:val="20"/>
          <w:szCs w:val="20"/>
        </w:rPr>
        <w:t>7.</w:t>
      </w:r>
      <w:r>
        <w:rPr>
          <w:rFonts w:ascii="Times New Roman" w:hAnsi="Times New Roman"/>
          <w:sz w:val="14"/>
          <w:szCs w:val="14"/>
        </w:rPr>
        <w:t xml:space="preserve">         </w:t>
      </w:r>
      <w:r>
        <w:rPr>
          <w:sz w:val="20"/>
          <w:szCs w:val="20"/>
        </w:rPr>
        <w:t xml:space="preserve">W przypadku rozwiązania Umowy, </w:t>
      </w:r>
      <w:proofErr w:type="spellStart"/>
      <w:r>
        <w:rPr>
          <w:sz w:val="20"/>
          <w:szCs w:val="20"/>
        </w:rPr>
        <w:t>Grantobiorca</w:t>
      </w:r>
      <w:proofErr w:type="spellEnd"/>
      <w:r>
        <w:rPr>
          <w:sz w:val="20"/>
          <w:szCs w:val="20"/>
        </w:rPr>
        <w:t xml:space="preserve"> nie ma prawa do otrzymania grantu w tej części wydatków, która odpowiada prawidłowo zrealizowanej części projektu objętego grantem.</w:t>
      </w:r>
    </w:p>
    <w:p w14:paraId="7A64A7FB" w14:textId="63A3FC55" w:rsidR="003B4849" w:rsidRDefault="003B4849" w:rsidP="003B4849">
      <w:pPr>
        <w:pStyle w:val="Akapitzlist"/>
        <w:spacing w:before="0" w:after="0"/>
        <w:ind w:left="426" w:hanging="426"/>
        <w:rPr>
          <w:sz w:val="20"/>
          <w:szCs w:val="20"/>
        </w:rPr>
      </w:pPr>
      <w:r>
        <w:rPr>
          <w:sz w:val="20"/>
          <w:szCs w:val="20"/>
        </w:rPr>
        <w:t>8.</w:t>
      </w:r>
      <w:r>
        <w:rPr>
          <w:rFonts w:ascii="Times New Roman" w:hAnsi="Times New Roman"/>
          <w:sz w:val="14"/>
          <w:szCs w:val="14"/>
        </w:rPr>
        <w:t>        </w:t>
      </w:r>
      <w:r>
        <w:rPr>
          <w:sz w:val="20"/>
          <w:szCs w:val="20"/>
        </w:rPr>
        <w:t xml:space="preserve">W razie rozwiązania Umowy z przyczyn, o których mowa w ust. 1–3, </w:t>
      </w:r>
      <w:proofErr w:type="spellStart"/>
      <w:r>
        <w:rPr>
          <w:sz w:val="20"/>
          <w:szCs w:val="20"/>
        </w:rPr>
        <w:t>Grantobiorcy</w:t>
      </w:r>
      <w:proofErr w:type="spellEnd"/>
      <w:r>
        <w:rPr>
          <w:sz w:val="20"/>
          <w:szCs w:val="20"/>
        </w:rPr>
        <w:t xml:space="preserve"> nie przysługuje odszkodowanie.</w:t>
      </w:r>
    </w:p>
    <w:p w14:paraId="028D3668" w14:textId="67D14DD6" w:rsidR="003B4849" w:rsidRDefault="003B4849" w:rsidP="003B4849">
      <w:pPr>
        <w:pStyle w:val="Akapitzlist"/>
        <w:spacing w:before="0" w:after="0"/>
        <w:ind w:left="426" w:hanging="426"/>
        <w:rPr>
          <w:sz w:val="20"/>
          <w:szCs w:val="20"/>
        </w:rPr>
      </w:pPr>
      <w:r>
        <w:rPr>
          <w:sz w:val="20"/>
          <w:szCs w:val="20"/>
        </w:rPr>
        <w:t>9.</w:t>
      </w:r>
      <w:r>
        <w:rPr>
          <w:rFonts w:ascii="Times New Roman" w:hAnsi="Times New Roman"/>
          <w:sz w:val="14"/>
          <w:szCs w:val="14"/>
        </w:rPr>
        <w:t>        </w:t>
      </w:r>
      <w:proofErr w:type="spellStart"/>
      <w:r>
        <w:rPr>
          <w:sz w:val="20"/>
          <w:szCs w:val="20"/>
        </w:rPr>
        <w:t>Grantobiorca</w:t>
      </w:r>
      <w:proofErr w:type="spellEnd"/>
      <w:r>
        <w:rPr>
          <w:sz w:val="20"/>
          <w:szCs w:val="20"/>
        </w:rPr>
        <w:t>, z którym rozwiązano Umowę z przyczyn wymienionych w ust. 1-3 zostaje wykluczony z kolejnych naborów organizowanych przez LGD w ramach LSR.</w:t>
      </w:r>
    </w:p>
    <w:p w14:paraId="341013B8" w14:textId="77777777" w:rsidR="003B4849" w:rsidRDefault="003B4849" w:rsidP="003B4849">
      <w:pPr>
        <w:pStyle w:val="Akapitzlist"/>
        <w:spacing w:before="0" w:after="0" w:line="240" w:lineRule="auto"/>
        <w:ind w:left="426" w:hanging="426"/>
        <w:rPr>
          <w:sz w:val="20"/>
          <w:szCs w:val="20"/>
        </w:rPr>
      </w:pPr>
    </w:p>
    <w:p w14:paraId="369621E8" w14:textId="4C6D2EC6" w:rsidR="00DA1DAE" w:rsidRPr="00317ED3" w:rsidRDefault="00DA1DAE" w:rsidP="00F67C43">
      <w:pPr>
        <w:spacing w:before="0" w:after="0"/>
        <w:jc w:val="center"/>
        <w:rPr>
          <w:rFonts w:cstheme="minorHAnsi"/>
          <w:b/>
          <w:color w:val="0070C0"/>
          <w:sz w:val="20"/>
          <w:szCs w:val="20"/>
        </w:rPr>
      </w:pPr>
      <w:r w:rsidRPr="00317ED3">
        <w:rPr>
          <w:rFonts w:cstheme="minorHAnsi"/>
          <w:b/>
          <w:color w:val="0070C0"/>
          <w:sz w:val="20"/>
          <w:szCs w:val="20"/>
        </w:rPr>
        <w:t>Ochrona danych osobowych</w:t>
      </w:r>
    </w:p>
    <w:p w14:paraId="5C73B86D" w14:textId="5AC4D6B1" w:rsidR="00DA1DAE" w:rsidRPr="00317ED3" w:rsidRDefault="00F67C43" w:rsidP="00F67C43">
      <w:pPr>
        <w:spacing w:before="0" w:after="0"/>
        <w:jc w:val="center"/>
        <w:rPr>
          <w:rFonts w:cstheme="minorHAnsi"/>
          <w:b/>
          <w:color w:val="0070C0"/>
          <w:sz w:val="20"/>
          <w:szCs w:val="20"/>
        </w:rPr>
      </w:pPr>
      <w:r w:rsidRPr="00317ED3">
        <w:rPr>
          <w:rFonts w:cstheme="minorHAnsi"/>
          <w:b/>
          <w:color w:val="0070C0"/>
          <w:sz w:val="20"/>
          <w:szCs w:val="20"/>
        </w:rPr>
        <w:t>§ 20.</w:t>
      </w:r>
    </w:p>
    <w:p w14:paraId="446E705C" w14:textId="77777777" w:rsidR="00F67C43" w:rsidRPr="00317ED3" w:rsidRDefault="00DA1DAE" w:rsidP="00B33209">
      <w:pPr>
        <w:pStyle w:val="Akapitzlist"/>
        <w:numPr>
          <w:ilvl w:val="0"/>
          <w:numId w:val="34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LGD zobowiązuje się do stosowania przepisów ustawy o ochronie danych osobowych, ustawy z dnia 6 września 2001 r. o dostępie do informacji publicznej (Dz. U. z 2015 r. poz. 2058) w zakresie, w jakim będzie wykorzystywać dane </w:t>
      </w:r>
      <w:proofErr w:type="spellStart"/>
      <w:r w:rsidRPr="00317ED3">
        <w:rPr>
          <w:rFonts w:cstheme="minorHAnsi"/>
          <w:sz w:val="20"/>
          <w:szCs w:val="20"/>
        </w:rPr>
        <w:t>Grantobiorcy</w:t>
      </w:r>
      <w:proofErr w:type="spellEnd"/>
      <w:r w:rsidRPr="00317ED3">
        <w:rPr>
          <w:rFonts w:cstheme="minorHAnsi"/>
          <w:sz w:val="20"/>
          <w:szCs w:val="20"/>
        </w:rPr>
        <w:t xml:space="preserve"> oraz posiadane informacje związane </w:t>
      </w:r>
      <w:r w:rsidR="00F67C43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 xml:space="preserve">z realizacją projektu objętego grantem i Umowy do celów związanych </w:t>
      </w:r>
      <w:r w:rsidR="00F67C43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lastRenderedPageBreak/>
        <w:t>z monitoringiem, sprawozdawczością, kontrolą, audytem, ewaluacją, informacją i promocją projektu grantowego.</w:t>
      </w:r>
    </w:p>
    <w:p w14:paraId="6E524C9F" w14:textId="77777777" w:rsidR="00F67C43" w:rsidRPr="00317ED3" w:rsidRDefault="00DA1DAE" w:rsidP="00B33209">
      <w:pPr>
        <w:pStyle w:val="Akapitzlist"/>
        <w:numPr>
          <w:ilvl w:val="0"/>
          <w:numId w:val="34"/>
        </w:numPr>
        <w:spacing w:before="0" w:after="0"/>
        <w:ind w:left="426" w:hanging="426"/>
        <w:rPr>
          <w:rFonts w:cstheme="minorHAnsi"/>
          <w:sz w:val="20"/>
          <w:szCs w:val="20"/>
        </w:rPr>
      </w:pP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wyraża zgodę na upublicznienie swoich danych, a także informacji o realizacji projektu objętego grantem, w celach określonych w ust. 1.</w:t>
      </w:r>
    </w:p>
    <w:p w14:paraId="58A4DFF2" w14:textId="4A55136F" w:rsidR="00DA1DAE" w:rsidRPr="00317ED3" w:rsidRDefault="00DA1DAE" w:rsidP="00B33209">
      <w:pPr>
        <w:pStyle w:val="Akapitzlist"/>
        <w:numPr>
          <w:ilvl w:val="0"/>
          <w:numId w:val="34"/>
        </w:numPr>
        <w:spacing w:before="0" w:after="0"/>
        <w:ind w:left="426" w:hanging="426"/>
        <w:rPr>
          <w:rFonts w:cstheme="minorHAnsi"/>
          <w:sz w:val="20"/>
          <w:szCs w:val="20"/>
        </w:rPr>
      </w:pPr>
      <w:proofErr w:type="spellStart"/>
      <w:r w:rsidRPr="00317ED3">
        <w:rPr>
          <w:rFonts w:cstheme="minorHAnsi"/>
          <w:sz w:val="20"/>
          <w:szCs w:val="20"/>
        </w:rPr>
        <w:t>Grantobiorca</w:t>
      </w:r>
      <w:proofErr w:type="spellEnd"/>
      <w:r w:rsidRPr="00317ED3">
        <w:rPr>
          <w:rFonts w:cstheme="minorHAnsi"/>
          <w:sz w:val="20"/>
          <w:szCs w:val="20"/>
        </w:rPr>
        <w:t xml:space="preserve"> zobowiązuje się do przetwarzania danych osobowych w zakresie niezbędnym do realizacji projektu objętego grantem zgodnie z ustawą o ochronie danych osobowych.</w:t>
      </w:r>
    </w:p>
    <w:p w14:paraId="48301DE8" w14:textId="2D7FD9E1" w:rsidR="00DA1DAE" w:rsidRPr="00317ED3" w:rsidRDefault="00DA1DAE" w:rsidP="00F67C43">
      <w:pPr>
        <w:spacing w:before="0" w:after="0"/>
        <w:jc w:val="center"/>
        <w:rPr>
          <w:rFonts w:cstheme="minorHAnsi"/>
          <w:b/>
          <w:color w:val="0070C0"/>
          <w:sz w:val="20"/>
          <w:szCs w:val="20"/>
        </w:rPr>
      </w:pPr>
      <w:r w:rsidRPr="00317ED3">
        <w:rPr>
          <w:rFonts w:cstheme="minorHAnsi"/>
          <w:b/>
          <w:color w:val="0070C0"/>
          <w:sz w:val="20"/>
          <w:szCs w:val="20"/>
        </w:rPr>
        <w:t>Powierzenie przetwarzania danych osobowych</w:t>
      </w:r>
    </w:p>
    <w:p w14:paraId="62580990" w14:textId="3CD75FB8" w:rsidR="00DA1DAE" w:rsidRPr="00317ED3" w:rsidRDefault="00F67C43" w:rsidP="00F67C43">
      <w:pPr>
        <w:spacing w:before="0" w:after="0"/>
        <w:jc w:val="center"/>
        <w:rPr>
          <w:rFonts w:cstheme="minorHAnsi"/>
          <w:b/>
          <w:color w:val="0070C0"/>
          <w:sz w:val="20"/>
          <w:szCs w:val="20"/>
        </w:rPr>
      </w:pPr>
      <w:r w:rsidRPr="00317ED3">
        <w:rPr>
          <w:rFonts w:cstheme="minorHAnsi"/>
          <w:b/>
          <w:color w:val="0070C0"/>
          <w:sz w:val="20"/>
          <w:szCs w:val="20"/>
        </w:rPr>
        <w:t>§ 21.</w:t>
      </w:r>
    </w:p>
    <w:p w14:paraId="34AC77EF" w14:textId="77777777" w:rsidR="000B09B6" w:rsidRPr="005A4907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5A4907">
        <w:rPr>
          <w:rFonts w:cstheme="minorHAnsi"/>
          <w:sz w:val="20"/>
          <w:szCs w:val="20"/>
        </w:rPr>
        <w:t xml:space="preserve">LGD powierza </w:t>
      </w:r>
      <w:proofErr w:type="spellStart"/>
      <w:r w:rsidRPr="005A4907">
        <w:rPr>
          <w:rFonts w:cstheme="minorHAnsi"/>
          <w:sz w:val="20"/>
          <w:szCs w:val="20"/>
        </w:rPr>
        <w:t>Grantobiorcy</w:t>
      </w:r>
      <w:proofErr w:type="spellEnd"/>
      <w:r w:rsidRPr="005A4907">
        <w:rPr>
          <w:rFonts w:cstheme="minorHAnsi"/>
          <w:sz w:val="20"/>
          <w:szCs w:val="20"/>
        </w:rPr>
        <w:t xml:space="preserve"> przetwarzanie danych osobowych na warunkach opisanych w niniejszym paragrafie (w przypadku zbioru Centralny system teleinformatyczny wspierający realizację programów operacyjnych – w imieniu i na rzecz ministra właściwego ds. rozwoju regionalnego).</w:t>
      </w:r>
    </w:p>
    <w:p w14:paraId="5781ECA1" w14:textId="77777777" w:rsidR="000B09B6" w:rsidRPr="005A4907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5A4907">
        <w:rPr>
          <w:rFonts w:cstheme="minorHAnsi"/>
          <w:sz w:val="20"/>
          <w:szCs w:val="20"/>
        </w:rPr>
        <w:t>Przetwarzanie danych osobowych jest dopuszczalne:</w:t>
      </w:r>
    </w:p>
    <w:p w14:paraId="2E5FD067" w14:textId="77777777" w:rsidR="000B09B6" w:rsidRPr="005A4907" w:rsidRDefault="000B09B6" w:rsidP="005A4907">
      <w:pPr>
        <w:pStyle w:val="Akapitzlist"/>
        <w:numPr>
          <w:ilvl w:val="0"/>
          <w:numId w:val="36"/>
        </w:numPr>
        <w:spacing w:before="0" w:after="0"/>
        <w:rPr>
          <w:rFonts w:cstheme="minorHAnsi"/>
          <w:sz w:val="20"/>
          <w:szCs w:val="20"/>
        </w:rPr>
      </w:pPr>
      <w:r w:rsidRPr="005A4907">
        <w:rPr>
          <w:rFonts w:cstheme="minorHAnsi"/>
          <w:sz w:val="20"/>
          <w:szCs w:val="20"/>
        </w:rPr>
        <w:t>w odniesieniu do zbioru Regionalny Program Operacyjny Województwa Kujawsko-Pomorskiego na lata 2014 – 2020 na podstawie:</w:t>
      </w:r>
    </w:p>
    <w:p w14:paraId="2CCAD92F" w14:textId="77777777" w:rsidR="000B09B6" w:rsidRPr="005A4907" w:rsidRDefault="000B09B6" w:rsidP="005A4907">
      <w:pPr>
        <w:pStyle w:val="Akapitzlist"/>
        <w:numPr>
          <w:ilvl w:val="0"/>
          <w:numId w:val="37"/>
        </w:numPr>
        <w:spacing w:before="0" w:after="0"/>
        <w:rPr>
          <w:rFonts w:cstheme="minorHAnsi"/>
          <w:sz w:val="20"/>
          <w:szCs w:val="20"/>
        </w:rPr>
      </w:pPr>
      <w:r w:rsidRPr="005A4907">
        <w:rPr>
          <w:rFonts w:cstheme="minorHAnsi"/>
          <w:sz w:val="20"/>
          <w:szCs w:val="20"/>
        </w:rPr>
        <w:t>rozporządzenia ogólnego;</w:t>
      </w:r>
    </w:p>
    <w:p w14:paraId="7CFAAAC6" w14:textId="77777777" w:rsidR="000B09B6" w:rsidRPr="005A4907" w:rsidRDefault="000B09B6" w:rsidP="005A4907">
      <w:pPr>
        <w:pStyle w:val="Akapitzlist"/>
        <w:numPr>
          <w:ilvl w:val="0"/>
          <w:numId w:val="37"/>
        </w:numPr>
        <w:spacing w:before="0" w:after="0"/>
        <w:rPr>
          <w:rFonts w:cstheme="minorHAnsi"/>
          <w:sz w:val="20"/>
          <w:szCs w:val="20"/>
        </w:rPr>
      </w:pPr>
      <w:r w:rsidRPr="005A4907">
        <w:rPr>
          <w:rFonts w:cstheme="minorHAnsi"/>
          <w:sz w:val="20"/>
          <w:szCs w:val="20"/>
        </w:rPr>
        <w:t>rozporządzenia EFS;</w:t>
      </w:r>
    </w:p>
    <w:p w14:paraId="377671CE" w14:textId="77777777" w:rsidR="000B09B6" w:rsidRPr="005A4907" w:rsidRDefault="000B09B6" w:rsidP="005A4907">
      <w:pPr>
        <w:pStyle w:val="Akapitzlist"/>
        <w:numPr>
          <w:ilvl w:val="0"/>
          <w:numId w:val="37"/>
        </w:numPr>
        <w:spacing w:before="0" w:after="0"/>
        <w:rPr>
          <w:rFonts w:cstheme="minorHAnsi"/>
          <w:sz w:val="20"/>
          <w:szCs w:val="20"/>
        </w:rPr>
      </w:pPr>
      <w:r w:rsidRPr="005A4907">
        <w:rPr>
          <w:rFonts w:cstheme="minorHAnsi"/>
          <w:sz w:val="20"/>
          <w:szCs w:val="20"/>
        </w:rPr>
        <w:t>ustawy wdrożeniowej;</w:t>
      </w:r>
    </w:p>
    <w:p w14:paraId="55F8B9AF" w14:textId="77777777" w:rsidR="000B09B6" w:rsidRPr="005A4907" w:rsidRDefault="000B09B6" w:rsidP="005A4907">
      <w:pPr>
        <w:pStyle w:val="Akapitzlist"/>
        <w:numPr>
          <w:ilvl w:val="0"/>
          <w:numId w:val="36"/>
        </w:numPr>
        <w:spacing w:before="0" w:after="0"/>
        <w:rPr>
          <w:rFonts w:cstheme="minorHAnsi"/>
          <w:sz w:val="20"/>
          <w:szCs w:val="20"/>
        </w:rPr>
      </w:pPr>
      <w:r w:rsidRPr="005A4907">
        <w:rPr>
          <w:rFonts w:cstheme="minorHAnsi"/>
          <w:sz w:val="20"/>
          <w:szCs w:val="20"/>
        </w:rPr>
        <w:t>w odniesieniu do zbioru Centralny system teleinformatyczny wspierający realizację programów operacyjnych na podstawie:</w:t>
      </w:r>
    </w:p>
    <w:p w14:paraId="41F86436" w14:textId="77777777" w:rsidR="000B09B6" w:rsidRPr="005A4907" w:rsidRDefault="000B09B6" w:rsidP="005A4907">
      <w:pPr>
        <w:pStyle w:val="Akapitzlist"/>
        <w:numPr>
          <w:ilvl w:val="0"/>
          <w:numId w:val="38"/>
        </w:numPr>
        <w:spacing w:before="0" w:after="0"/>
        <w:rPr>
          <w:rFonts w:cstheme="minorHAnsi"/>
          <w:sz w:val="20"/>
          <w:szCs w:val="20"/>
        </w:rPr>
      </w:pPr>
      <w:r w:rsidRPr="005A4907">
        <w:rPr>
          <w:rFonts w:cstheme="minorHAnsi"/>
          <w:sz w:val="20"/>
          <w:szCs w:val="20"/>
        </w:rPr>
        <w:t>rozporządzenia ogólnego;</w:t>
      </w:r>
    </w:p>
    <w:p w14:paraId="71294C32" w14:textId="77777777" w:rsidR="000B09B6" w:rsidRPr="005A4907" w:rsidRDefault="000B09B6" w:rsidP="005A4907">
      <w:pPr>
        <w:pStyle w:val="Akapitzlist"/>
        <w:numPr>
          <w:ilvl w:val="0"/>
          <w:numId w:val="38"/>
        </w:numPr>
        <w:spacing w:before="0" w:after="0"/>
        <w:rPr>
          <w:rFonts w:cstheme="minorHAnsi"/>
          <w:sz w:val="20"/>
          <w:szCs w:val="20"/>
        </w:rPr>
      </w:pPr>
      <w:r w:rsidRPr="005A4907">
        <w:rPr>
          <w:rFonts w:cstheme="minorHAnsi"/>
          <w:sz w:val="20"/>
          <w:szCs w:val="20"/>
        </w:rPr>
        <w:t>rozporządzenia EFS;</w:t>
      </w:r>
    </w:p>
    <w:p w14:paraId="585D1F89" w14:textId="77777777" w:rsidR="000B09B6" w:rsidRPr="005A4907" w:rsidRDefault="000B09B6" w:rsidP="005A4907">
      <w:pPr>
        <w:pStyle w:val="Akapitzlist"/>
        <w:numPr>
          <w:ilvl w:val="0"/>
          <w:numId w:val="38"/>
        </w:numPr>
        <w:spacing w:before="0" w:after="0"/>
        <w:rPr>
          <w:rFonts w:cstheme="minorHAnsi"/>
          <w:sz w:val="20"/>
          <w:szCs w:val="20"/>
        </w:rPr>
      </w:pPr>
      <w:r w:rsidRPr="005A4907">
        <w:rPr>
          <w:rFonts w:cstheme="minorHAnsi"/>
          <w:sz w:val="20"/>
          <w:szCs w:val="20"/>
        </w:rPr>
        <w:t>ustawy wdrożeniowej;</w:t>
      </w:r>
    </w:p>
    <w:p w14:paraId="078FB0E7" w14:textId="77777777" w:rsidR="000B09B6" w:rsidRPr="005A4907" w:rsidRDefault="000B09B6" w:rsidP="005A4907">
      <w:pPr>
        <w:pStyle w:val="Akapitzlist"/>
        <w:numPr>
          <w:ilvl w:val="0"/>
          <w:numId w:val="38"/>
        </w:numPr>
        <w:spacing w:before="0" w:after="0"/>
        <w:rPr>
          <w:rFonts w:cstheme="minorHAnsi"/>
          <w:sz w:val="20"/>
          <w:szCs w:val="20"/>
        </w:rPr>
      </w:pPr>
      <w:r w:rsidRPr="005A4907">
        <w:rPr>
          <w:rFonts w:cstheme="minorHAnsi"/>
          <w:sz w:val="20"/>
          <w:szCs w:val="20"/>
        </w:rPr>
        <w:t>rozporządzenia nr 1011/2014;</w:t>
      </w:r>
    </w:p>
    <w:p w14:paraId="2E823123" w14:textId="77777777" w:rsidR="000B09B6" w:rsidRPr="005A4907" w:rsidRDefault="000B09B6" w:rsidP="005A4907">
      <w:pPr>
        <w:pStyle w:val="Akapitzlist"/>
        <w:numPr>
          <w:ilvl w:val="0"/>
          <w:numId w:val="38"/>
        </w:numPr>
        <w:spacing w:before="0" w:after="0"/>
        <w:rPr>
          <w:rFonts w:cstheme="minorHAnsi"/>
          <w:sz w:val="20"/>
          <w:szCs w:val="20"/>
        </w:rPr>
      </w:pPr>
      <w:r w:rsidRPr="005A4907">
        <w:rPr>
          <w:rFonts w:cstheme="minorHAnsi"/>
          <w:sz w:val="20"/>
          <w:szCs w:val="20"/>
        </w:rPr>
        <w:t>„Porozumienia w sprawie powierzenia przetwarzania danych osobowych w ramach centralnego systemu teleinformatycznego wspierającego realizację programów operacyjnych w związku z realizacją Regionalnego Programu Operacyjnego Województwa Kujawsko-Pomorskiego na lata 2014-2020 nr RPKP/04/2015” z dnia 14 sierpnia 2015 r.</w:t>
      </w:r>
    </w:p>
    <w:p w14:paraId="53A3CD6D" w14:textId="77777777" w:rsidR="000B09B6" w:rsidRPr="005A4907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cstheme="minorHAnsi"/>
          <w:sz w:val="20"/>
          <w:szCs w:val="20"/>
        </w:rPr>
      </w:pPr>
      <w:proofErr w:type="spellStart"/>
      <w:r w:rsidRPr="005A4907">
        <w:rPr>
          <w:rFonts w:cstheme="minorHAnsi"/>
          <w:sz w:val="20"/>
          <w:szCs w:val="20"/>
        </w:rPr>
        <w:t>Grantobiorca</w:t>
      </w:r>
      <w:proofErr w:type="spellEnd"/>
      <w:r w:rsidRPr="005A4907">
        <w:rPr>
          <w:rFonts w:cstheme="minorHAnsi"/>
          <w:sz w:val="20"/>
          <w:szCs w:val="20"/>
        </w:rPr>
        <w:t xml:space="preserve"> jest zobowiązany odebrać od uczestnika projektu objętego grantem podpisane oświadczenie, którego wzór stanowi załącznik nr 6 do Umowy. Oświadczenia przechowuje </w:t>
      </w:r>
      <w:proofErr w:type="spellStart"/>
      <w:r w:rsidRPr="005A4907">
        <w:rPr>
          <w:rFonts w:cstheme="minorHAnsi"/>
          <w:sz w:val="20"/>
          <w:szCs w:val="20"/>
        </w:rPr>
        <w:t>Grantobiorca</w:t>
      </w:r>
      <w:proofErr w:type="spellEnd"/>
      <w:r w:rsidRPr="005A4907">
        <w:rPr>
          <w:rFonts w:cstheme="minorHAnsi"/>
          <w:sz w:val="20"/>
          <w:szCs w:val="20"/>
        </w:rPr>
        <w:t xml:space="preserve"> w swojej siedzibie lub w innym miejscu, w którym są przechowywane dokumenty związane z projektem objętym grantem. Zmiana wzoru oświadczenia nie wymaga aneksowania Umowy.</w:t>
      </w:r>
    </w:p>
    <w:p w14:paraId="4E0CB3E6" w14:textId="77777777" w:rsidR="000B09B6" w:rsidRPr="005A4907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5A4907">
        <w:rPr>
          <w:rFonts w:cstheme="minorHAnsi"/>
          <w:sz w:val="20"/>
          <w:szCs w:val="20"/>
        </w:rPr>
        <w:t xml:space="preserve">Powierzone dane osobowe mogą być przetwarzane przez </w:t>
      </w:r>
      <w:proofErr w:type="spellStart"/>
      <w:r w:rsidRPr="005A4907">
        <w:rPr>
          <w:rFonts w:cstheme="minorHAnsi"/>
          <w:sz w:val="20"/>
          <w:szCs w:val="20"/>
        </w:rPr>
        <w:t>Grantobiorcę</w:t>
      </w:r>
      <w:proofErr w:type="spellEnd"/>
      <w:r w:rsidRPr="005A4907">
        <w:rPr>
          <w:rFonts w:cstheme="minorHAnsi"/>
          <w:sz w:val="20"/>
          <w:szCs w:val="20"/>
        </w:rPr>
        <w:t xml:space="preserve"> wyłącznie w celu realizacji projektu objętego grantem, w szczególności potwierdzania kwalifikowalności wydatków, udzielania wsparcia uczestnikom projektu objętego grantem, ewaluacji, monitoringu, kontroli, audytu, sprawozdawczości oraz działań informacyjno-promocyjnych w ramach Programu w zakresie określonym w załączniku nr 7 do Umowy.</w:t>
      </w:r>
    </w:p>
    <w:p w14:paraId="585E6E92" w14:textId="77777777" w:rsidR="000B09B6" w:rsidRPr="005A4907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5A4907">
        <w:rPr>
          <w:rFonts w:cstheme="minorHAnsi"/>
          <w:sz w:val="20"/>
          <w:szCs w:val="20"/>
        </w:rPr>
        <w:lastRenderedPageBreak/>
        <w:t xml:space="preserve">Przy przetwarzaniu danych osobowych </w:t>
      </w:r>
      <w:proofErr w:type="spellStart"/>
      <w:r w:rsidRPr="005A4907">
        <w:rPr>
          <w:rFonts w:cstheme="minorHAnsi"/>
          <w:sz w:val="20"/>
          <w:szCs w:val="20"/>
        </w:rPr>
        <w:t>Grantobiorca</w:t>
      </w:r>
      <w:proofErr w:type="spellEnd"/>
      <w:r w:rsidRPr="005A4907">
        <w:rPr>
          <w:rFonts w:cstheme="minorHAnsi"/>
          <w:sz w:val="20"/>
          <w:szCs w:val="20"/>
        </w:rPr>
        <w:t xml:space="preserve"> zobowiązuje się do przestrzegania zasad wskazanych w niniejszym paragrafie, w RODO, w ustawie o ochronie danych osobowych oraz innych przepisach powszechnie obowiązującego prawa dotyczących ochrony danych osobowych i w Umowie, w tym w szczególności do:</w:t>
      </w:r>
    </w:p>
    <w:p w14:paraId="39C4C615" w14:textId="77777777" w:rsidR="000B09B6" w:rsidRPr="005A4907" w:rsidRDefault="000B09B6" w:rsidP="005A4907">
      <w:pPr>
        <w:pStyle w:val="Akapitzlist"/>
        <w:numPr>
          <w:ilvl w:val="0"/>
          <w:numId w:val="62"/>
        </w:numPr>
        <w:spacing w:before="0" w:after="0"/>
        <w:rPr>
          <w:rFonts w:cstheme="minorHAnsi"/>
          <w:sz w:val="20"/>
          <w:szCs w:val="20"/>
        </w:rPr>
      </w:pPr>
      <w:r w:rsidRPr="005A4907">
        <w:rPr>
          <w:rFonts w:cstheme="minorHAnsi"/>
          <w:sz w:val="20"/>
          <w:szCs w:val="20"/>
        </w:rPr>
        <w:t>zastosowania odpowiednich środków technicznych i organizacyjnych zapewniających adekwatny stopień bezpieczeństwa, odpowiadający ryzyku związanemu z przetwarzaniem danych osobowych, o których mowa w art. 32 RODO;</w:t>
      </w:r>
    </w:p>
    <w:p w14:paraId="4CEFF4CF" w14:textId="77777777" w:rsidR="000B09B6" w:rsidRPr="005A4907" w:rsidRDefault="000B09B6" w:rsidP="005A4907">
      <w:pPr>
        <w:pStyle w:val="Akapitzlist"/>
        <w:numPr>
          <w:ilvl w:val="0"/>
          <w:numId w:val="62"/>
        </w:numPr>
        <w:spacing w:before="0" w:after="0"/>
        <w:rPr>
          <w:rFonts w:cstheme="minorHAnsi"/>
          <w:sz w:val="20"/>
          <w:szCs w:val="20"/>
        </w:rPr>
      </w:pPr>
      <w:r w:rsidRPr="005A4907">
        <w:rPr>
          <w:rFonts w:cstheme="minorHAnsi"/>
          <w:sz w:val="20"/>
          <w:szCs w:val="20"/>
        </w:rPr>
        <w:t>wdrożenia odpowiednich środków technicznych i organizacyjnych by przetwarzanie spełniało wymogi RODO i chroniło prawa osób, których dotyczą dane osobowe;</w:t>
      </w:r>
    </w:p>
    <w:p w14:paraId="2C8F9998" w14:textId="77777777" w:rsidR="000B09B6" w:rsidRPr="005A4907" w:rsidRDefault="000B09B6" w:rsidP="005A4907">
      <w:pPr>
        <w:pStyle w:val="Akapitzlist"/>
        <w:numPr>
          <w:ilvl w:val="0"/>
          <w:numId w:val="62"/>
        </w:numPr>
        <w:spacing w:before="0" w:after="0"/>
        <w:rPr>
          <w:rFonts w:cstheme="minorHAnsi"/>
          <w:sz w:val="20"/>
          <w:szCs w:val="20"/>
        </w:rPr>
      </w:pPr>
      <w:r w:rsidRPr="005A4907">
        <w:rPr>
          <w:rFonts w:cstheme="minorHAnsi"/>
          <w:sz w:val="20"/>
          <w:szCs w:val="20"/>
        </w:rPr>
        <w:t>dopuszczenia do przetwarzania danych osobowych wyłącznie osób upoważnionych przez Beneficjenta oraz przez podmioty, o których mowa w ust. 11 posiadających imienne upoważnienie do przetwarzania danych osobowych;</w:t>
      </w:r>
    </w:p>
    <w:p w14:paraId="1C042161" w14:textId="77777777" w:rsidR="000B09B6" w:rsidRPr="005A4907" w:rsidRDefault="000B09B6" w:rsidP="005A4907">
      <w:pPr>
        <w:pStyle w:val="Akapitzlist"/>
        <w:numPr>
          <w:ilvl w:val="0"/>
          <w:numId w:val="62"/>
        </w:numPr>
        <w:spacing w:before="0" w:after="0"/>
        <w:rPr>
          <w:rFonts w:cstheme="minorHAnsi"/>
          <w:sz w:val="20"/>
          <w:szCs w:val="20"/>
        </w:rPr>
      </w:pPr>
      <w:r w:rsidRPr="005A4907">
        <w:rPr>
          <w:rFonts w:cstheme="minorHAnsi"/>
          <w:sz w:val="20"/>
          <w:szCs w:val="20"/>
        </w:rPr>
        <w:t xml:space="preserve">prowadzenia ewidencji osób upoważnionych do przetwarzania danych osobowych w związku </w:t>
      </w:r>
      <w:r w:rsidRPr="005A4907">
        <w:rPr>
          <w:rFonts w:cstheme="minorHAnsi"/>
          <w:sz w:val="20"/>
          <w:szCs w:val="20"/>
        </w:rPr>
        <w:br/>
        <w:t>z wykonywaniem Umowy;</w:t>
      </w:r>
    </w:p>
    <w:p w14:paraId="658152D0" w14:textId="77777777" w:rsidR="000B09B6" w:rsidRPr="005A4907" w:rsidRDefault="000B09B6" w:rsidP="005A4907">
      <w:pPr>
        <w:pStyle w:val="Akapitzlist"/>
        <w:numPr>
          <w:ilvl w:val="0"/>
          <w:numId w:val="62"/>
        </w:numPr>
        <w:spacing w:before="0" w:after="0"/>
        <w:rPr>
          <w:rFonts w:cstheme="minorHAnsi"/>
          <w:sz w:val="20"/>
          <w:szCs w:val="20"/>
        </w:rPr>
      </w:pPr>
      <w:r w:rsidRPr="005A4907">
        <w:rPr>
          <w:rFonts w:cstheme="minorHAnsi"/>
          <w:sz w:val="20"/>
          <w:szCs w:val="20"/>
        </w:rPr>
        <w:t>prowadzenia rejestru podmiotów, o których mowa w ust 11;</w:t>
      </w:r>
    </w:p>
    <w:p w14:paraId="2D52E7D4" w14:textId="77777777" w:rsidR="000B09B6" w:rsidRPr="005A4907" w:rsidRDefault="000B09B6" w:rsidP="005A4907">
      <w:pPr>
        <w:pStyle w:val="Akapitzlist"/>
        <w:numPr>
          <w:ilvl w:val="0"/>
          <w:numId w:val="62"/>
        </w:numPr>
        <w:spacing w:before="0" w:after="0"/>
        <w:rPr>
          <w:rFonts w:cstheme="minorHAnsi"/>
          <w:sz w:val="20"/>
          <w:szCs w:val="20"/>
        </w:rPr>
      </w:pPr>
      <w:r w:rsidRPr="005A4907">
        <w:rPr>
          <w:rFonts w:cstheme="minorHAnsi"/>
          <w:sz w:val="20"/>
          <w:szCs w:val="20"/>
        </w:rPr>
        <w:t xml:space="preserve">prowadzenia rejestru wszystkich kategorii czynności przetwarzania, o którym mowa </w:t>
      </w:r>
      <w:r w:rsidRPr="005A4907">
        <w:rPr>
          <w:rFonts w:cstheme="minorHAnsi"/>
          <w:sz w:val="20"/>
          <w:szCs w:val="20"/>
        </w:rPr>
        <w:br/>
        <w:t>w art. 30 ust. 2 RODO;</w:t>
      </w:r>
    </w:p>
    <w:p w14:paraId="609489EE" w14:textId="77777777" w:rsidR="000B09B6" w:rsidRPr="005A4907" w:rsidRDefault="000B09B6" w:rsidP="005A4907">
      <w:pPr>
        <w:pStyle w:val="Akapitzlist"/>
        <w:numPr>
          <w:ilvl w:val="0"/>
          <w:numId w:val="62"/>
        </w:numPr>
        <w:spacing w:before="0" w:after="0"/>
        <w:rPr>
          <w:rFonts w:cstheme="minorHAnsi"/>
          <w:sz w:val="20"/>
          <w:szCs w:val="20"/>
        </w:rPr>
      </w:pPr>
      <w:r w:rsidRPr="005A4907">
        <w:rPr>
          <w:rFonts w:cstheme="minorHAnsi"/>
          <w:sz w:val="20"/>
          <w:szCs w:val="20"/>
        </w:rPr>
        <w:t>udostępniania LGD Chełmno oraz Instytucji Zarządzającej RPO WK-P dokumentów, o których mowa w pkt 4-6 na każde jej żądanie;</w:t>
      </w:r>
    </w:p>
    <w:p w14:paraId="3D7C481A" w14:textId="77777777" w:rsidR="000B09B6" w:rsidRPr="005A4907" w:rsidRDefault="000B09B6" w:rsidP="005A4907">
      <w:pPr>
        <w:pStyle w:val="Akapitzlist"/>
        <w:numPr>
          <w:ilvl w:val="0"/>
          <w:numId w:val="62"/>
        </w:numPr>
        <w:spacing w:before="0" w:after="0"/>
        <w:rPr>
          <w:rFonts w:cstheme="minorHAnsi"/>
          <w:sz w:val="20"/>
          <w:szCs w:val="20"/>
        </w:rPr>
      </w:pPr>
      <w:r w:rsidRPr="005A4907">
        <w:rPr>
          <w:rFonts w:cstheme="minorHAnsi"/>
          <w:sz w:val="20"/>
          <w:szCs w:val="20"/>
        </w:rPr>
        <w:t>wykonywania wobec osób, których dotyczą dane osobowe, obowiązków informacyjnych wynikających z art. 13-14 RODO;</w:t>
      </w:r>
    </w:p>
    <w:p w14:paraId="63E6E2B6" w14:textId="77777777" w:rsidR="000B09B6" w:rsidRPr="005A4907" w:rsidRDefault="000B09B6" w:rsidP="005A4907">
      <w:pPr>
        <w:pStyle w:val="Akapitzlist"/>
        <w:numPr>
          <w:ilvl w:val="0"/>
          <w:numId w:val="62"/>
        </w:numPr>
        <w:spacing w:before="0" w:after="0"/>
        <w:rPr>
          <w:rFonts w:cstheme="minorHAnsi"/>
          <w:sz w:val="20"/>
          <w:szCs w:val="20"/>
        </w:rPr>
      </w:pPr>
      <w:r w:rsidRPr="005A4907">
        <w:rPr>
          <w:rFonts w:cstheme="minorHAnsi"/>
          <w:sz w:val="20"/>
          <w:szCs w:val="20"/>
        </w:rPr>
        <w:t xml:space="preserve">zapewnienia zachowania w tajemnicy przetwarzanych danych osobowych oraz informacji o stosowanych sposobach ich zabezpieczenia przez </w:t>
      </w:r>
      <w:proofErr w:type="spellStart"/>
      <w:r w:rsidRPr="005A4907">
        <w:rPr>
          <w:rFonts w:cstheme="minorHAnsi"/>
          <w:sz w:val="20"/>
          <w:szCs w:val="20"/>
        </w:rPr>
        <w:t>Grantobiorcę</w:t>
      </w:r>
      <w:proofErr w:type="spellEnd"/>
      <w:r w:rsidRPr="005A4907">
        <w:rPr>
          <w:rFonts w:cstheme="minorHAnsi"/>
          <w:sz w:val="20"/>
          <w:szCs w:val="20"/>
        </w:rPr>
        <w:t xml:space="preserve"> i przez osoby oraz podmioty przez niego upoważnione, także po ustaniu stosunku prawnego łączącego osobę upoważnioną do przetwarzania danych osobowych z </w:t>
      </w:r>
      <w:proofErr w:type="spellStart"/>
      <w:r w:rsidRPr="005A4907">
        <w:rPr>
          <w:rFonts w:cstheme="minorHAnsi"/>
          <w:sz w:val="20"/>
          <w:szCs w:val="20"/>
        </w:rPr>
        <w:t>Grantobiorcą</w:t>
      </w:r>
      <w:proofErr w:type="spellEnd"/>
      <w:r w:rsidRPr="005A4907">
        <w:rPr>
          <w:rFonts w:cstheme="minorHAnsi"/>
          <w:sz w:val="20"/>
          <w:szCs w:val="20"/>
        </w:rPr>
        <w:t>;</w:t>
      </w:r>
    </w:p>
    <w:p w14:paraId="2B945515" w14:textId="77777777" w:rsidR="000B09B6" w:rsidRPr="005A4907" w:rsidRDefault="000B09B6" w:rsidP="005A4907">
      <w:pPr>
        <w:pStyle w:val="Akapitzlist"/>
        <w:numPr>
          <w:ilvl w:val="0"/>
          <w:numId w:val="62"/>
        </w:numPr>
        <w:spacing w:before="0" w:after="0"/>
        <w:rPr>
          <w:rFonts w:cstheme="minorHAnsi"/>
          <w:sz w:val="20"/>
          <w:szCs w:val="20"/>
        </w:rPr>
      </w:pPr>
      <w:r w:rsidRPr="005A4907">
        <w:rPr>
          <w:rFonts w:cstheme="minorHAnsi"/>
          <w:sz w:val="20"/>
          <w:szCs w:val="20"/>
        </w:rPr>
        <w:t>zapewnienia, aby dane były udostępniane wyłącznie podmiotom upoważnionym do żądania informacji na podstawie przepisów prawa;</w:t>
      </w:r>
    </w:p>
    <w:p w14:paraId="7490CEDB" w14:textId="77777777" w:rsidR="000B09B6" w:rsidRPr="005A4907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cstheme="minorHAnsi"/>
          <w:sz w:val="20"/>
          <w:szCs w:val="20"/>
        </w:rPr>
      </w:pPr>
      <w:proofErr w:type="spellStart"/>
      <w:r w:rsidRPr="005A4907">
        <w:rPr>
          <w:rFonts w:cstheme="minorHAnsi"/>
          <w:sz w:val="20"/>
          <w:szCs w:val="20"/>
        </w:rPr>
        <w:t>Grantobiorca</w:t>
      </w:r>
      <w:proofErr w:type="spellEnd"/>
      <w:r w:rsidRPr="005A4907">
        <w:rPr>
          <w:rFonts w:cstheme="minorHAnsi"/>
          <w:sz w:val="20"/>
          <w:szCs w:val="20"/>
        </w:rPr>
        <w:t xml:space="preserve"> ponosi odpowiedzialność tak wobec osób trzecich, jak i wobec LGD Chełmno oraz Instytucji Zarządzającej RPO WK-P, za szkody powstałe w związku z nieprzestrzeganiem RODO, ustawy, i innych przepisów prawa powszechnie obowiązującego dotyczących ochrony danych osobowych oraz za przetwarzanie powierzonych do przetwarzania danych osobowych niezgodnie z Umową.</w:t>
      </w:r>
    </w:p>
    <w:p w14:paraId="725CABA8" w14:textId="77777777" w:rsidR="000B09B6" w:rsidRPr="005A4907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5A4907">
        <w:rPr>
          <w:rFonts w:cstheme="minorHAnsi"/>
          <w:sz w:val="20"/>
          <w:szCs w:val="20"/>
        </w:rPr>
        <w:t xml:space="preserve">W celu zrealizowania wobec uczestnika Projektu, obowiązku informacyjnego, o którym mowa w art. 13 – 14 RODO, </w:t>
      </w:r>
      <w:proofErr w:type="spellStart"/>
      <w:r w:rsidRPr="005A4907">
        <w:rPr>
          <w:rFonts w:cstheme="minorHAnsi"/>
          <w:sz w:val="20"/>
          <w:szCs w:val="20"/>
        </w:rPr>
        <w:t>Grantobiorca</w:t>
      </w:r>
      <w:proofErr w:type="spellEnd"/>
      <w:r w:rsidRPr="005A4907">
        <w:rPr>
          <w:rFonts w:cstheme="minorHAnsi"/>
          <w:sz w:val="20"/>
          <w:szCs w:val="20"/>
        </w:rPr>
        <w:t xml:space="preserve"> jest zobowiązany:</w:t>
      </w:r>
    </w:p>
    <w:p w14:paraId="68322EDC" w14:textId="77777777" w:rsidR="000B09B6" w:rsidRPr="005A4907" w:rsidRDefault="000B09B6" w:rsidP="005A4907">
      <w:pPr>
        <w:pStyle w:val="Akapitzlist"/>
        <w:numPr>
          <w:ilvl w:val="0"/>
          <w:numId w:val="63"/>
        </w:numPr>
        <w:spacing w:before="0" w:after="0"/>
        <w:rPr>
          <w:rFonts w:cstheme="minorHAnsi"/>
          <w:sz w:val="20"/>
          <w:szCs w:val="20"/>
        </w:rPr>
      </w:pPr>
      <w:r w:rsidRPr="005A4907">
        <w:rPr>
          <w:rFonts w:cstheme="minorHAnsi"/>
          <w:sz w:val="20"/>
          <w:szCs w:val="20"/>
        </w:rPr>
        <w:t>odebrać od uczestnika Projektu podpisane oświadczenie, którego wzór stanowi załącznik nr 6 do Umowy;</w:t>
      </w:r>
    </w:p>
    <w:p w14:paraId="683C9E3D" w14:textId="77777777" w:rsidR="000B09B6" w:rsidRPr="005A4907" w:rsidRDefault="000B09B6" w:rsidP="005A4907">
      <w:pPr>
        <w:pStyle w:val="Akapitzlist"/>
        <w:numPr>
          <w:ilvl w:val="0"/>
          <w:numId w:val="63"/>
        </w:numPr>
        <w:spacing w:before="0" w:after="0"/>
        <w:rPr>
          <w:rFonts w:cstheme="minorHAnsi"/>
          <w:sz w:val="20"/>
          <w:szCs w:val="20"/>
        </w:rPr>
      </w:pPr>
      <w:r w:rsidRPr="005A4907">
        <w:rPr>
          <w:rFonts w:cstheme="minorHAnsi"/>
          <w:sz w:val="20"/>
          <w:szCs w:val="20"/>
        </w:rPr>
        <w:t>przechowywać oświadczenie, o którym mowa w pkt 1), w swojej siedzibie lub w innym miejscu, w którym są przechowywane dokumenty związane z Projektem.</w:t>
      </w:r>
    </w:p>
    <w:p w14:paraId="788F6EB6" w14:textId="77777777" w:rsidR="000B09B6" w:rsidRPr="005A4907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5A4907">
        <w:rPr>
          <w:rFonts w:cstheme="minorHAnsi"/>
          <w:sz w:val="20"/>
          <w:szCs w:val="20"/>
        </w:rPr>
        <w:lastRenderedPageBreak/>
        <w:t>Zmiana wzoru oświadczenia, o którym mowa w pkt 1), nie wymaga aneksowania Umowy.</w:t>
      </w:r>
    </w:p>
    <w:p w14:paraId="3197332E" w14:textId="77777777" w:rsidR="000B09B6" w:rsidRPr="005A4907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cstheme="minorHAnsi"/>
          <w:sz w:val="20"/>
          <w:szCs w:val="20"/>
        </w:rPr>
      </w:pPr>
      <w:proofErr w:type="spellStart"/>
      <w:r w:rsidRPr="005A4907">
        <w:rPr>
          <w:rFonts w:cstheme="minorHAnsi"/>
          <w:sz w:val="20"/>
          <w:szCs w:val="20"/>
        </w:rPr>
        <w:t>Grantobiorca</w:t>
      </w:r>
      <w:proofErr w:type="spellEnd"/>
      <w:r w:rsidRPr="005A4907">
        <w:rPr>
          <w:rFonts w:cstheme="minorHAnsi"/>
          <w:sz w:val="20"/>
          <w:szCs w:val="20"/>
        </w:rPr>
        <w:t xml:space="preserve"> nie decyduje o celach i środkach przetwarzania powierzonych danych osobowych.</w:t>
      </w:r>
    </w:p>
    <w:p w14:paraId="10933751" w14:textId="77777777" w:rsidR="000B09B6" w:rsidRPr="005A4907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cstheme="minorHAnsi"/>
          <w:sz w:val="20"/>
          <w:szCs w:val="20"/>
        </w:rPr>
      </w:pPr>
      <w:proofErr w:type="spellStart"/>
      <w:r w:rsidRPr="005A4907">
        <w:rPr>
          <w:rFonts w:cstheme="minorHAnsi"/>
          <w:sz w:val="20"/>
          <w:szCs w:val="20"/>
        </w:rPr>
        <w:t>Grantobiorca</w:t>
      </w:r>
      <w:proofErr w:type="spellEnd"/>
      <w:r w:rsidRPr="005A4907">
        <w:rPr>
          <w:rFonts w:cstheme="minorHAnsi"/>
          <w:sz w:val="20"/>
          <w:szCs w:val="20"/>
        </w:rPr>
        <w:t xml:space="preserve"> przed rozpoczęciem przetwarzania danych osobowych jest zobowiązany do podjęcia środków zabezpieczających zbiory danych, o których mowa w art. 36-39 ustawy o ochronie danych osobowych oraz w rozporządzeniu MSWiA.</w:t>
      </w:r>
    </w:p>
    <w:p w14:paraId="7ABDDC77" w14:textId="77777777" w:rsidR="000B09B6" w:rsidRPr="005A4907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5A4907">
        <w:rPr>
          <w:rFonts w:cstheme="minorHAnsi"/>
          <w:sz w:val="20"/>
          <w:szCs w:val="20"/>
        </w:rPr>
        <w:t xml:space="preserve">LGD umocowuje </w:t>
      </w:r>
      <w:proofErr w:type="spellStart"/>
      <w:r w:rsidRPr="005A4907">
        <w:rPr>
          <w:rFonts w:cstheme="minorHAnsi"/>
          <w:sz w:val="20"/>
          <w:szCs w:val="20"/>
        </w:rPr>
        <w:t>Grantobiorcę</w:t>
      </w:r>
      <w:proofErr w:type="spellEnd"/>
      <w:r w:rsidRPr="005A4907">
        <w:rPr>
          <w:rFonts w:cstheme="minorHAnsi"/>
          <w:sz w:val="20"/>
          <w:szCs w:val="20"/>
        </w:rPr>
        <w:t xml:space="preserve"> do powierzania przetwarzania danych osobowych podmiotom wykonującym zadania związane z udzieleniem wsparcia i realizacją projektu objętego grantem, w tym w szczególności realizującym badania ewaluacyjne, jak również podmiotom realizującym zadania związane z audytem, kontrolą, monitoringiem i sprawozdawczością oraz działaniami informacyjno-promocyjnymi prowadzonymi w ramach Programu wyłącznie podmiotom świadczącym usługi na rzecz </w:t>
      </w:r>
      <w:proofErr w:type="spellStart"/>
      <w:r w:rsidRPr="005A4907">
        <w:rPr>
          <w:rFonts w:cstheme="minorHAnsi"/>
          <w:sz w:val="20"/>
          <w:szCs w:val="20"/>
        </w:rPr>
        <w:t>Grantobiorcy</w:t>
      </w:r>
      <w:proofErr w:type="spellEnd"/>
      <w:r w:rsidRPr="005A4907">
        <w:rPr>
          <w:rFonts w:cstheme="minorHAnsi"/>
          <w:sz w:val="20"/>
          <w:szCs w:val="20"/>
        </w:rPr>
        <w:t xml:space="preserve"> w związku z realizacją projektu objętego grantem, pod warunkiem niewyrażenia sprzeciwu przez LGD w terminie 7 dni roboczych od dnia wpłynięcia informacji o zamiarze powierzania przetwarzania danych osobowych do LGD i pod warunkiem, że </w:t>
      </w:r>
      <w:proofErr w:type="spellStart"/>
      <w:r w:rsidRPr="005A4907">
        <w:rPr>
          <w:rFonts w:cstheme="minorHAnsi"/>
          <w:sz w:val="20"/>
          <w:szCs w:val="20"/>
        </w:rPr>
        <w:t>Grantobiorca</w:t>
      </w:r>
      <w:proofErr w:type="spellEnd"/>
      <w:r w:rsidRPr="005A4907">
        <w:rPr>
          <w:rFonts w:cstheme="minorHAnsi"/>
          <w:sz w:val="20"/>
          <w:szCs w:val="20"/>
        </w:rPr>
        <w:t xml:space="preserve"> zawrze z każdym podmiotem, któremu powierza przetwarzanie danych osobowych umowę powierzenia przetwarzania danych osobowych w kształcie zasadniczo zgodnym z postanowieniami niniejszego paragrafu.</w:t>
      </w:r>
    </w:p>
    <w:p w14:paraId="60BFAA5A" w14:textId="77777777" w:rsidR="000B09B6" w:rsidRPr="005A4907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5A4907">
        <w:rPr>
          <w:rFonts w:cstheme="minorHAnsi"/>
          <w:sz w:val="20"/>
          <w:szCs w:val="20"/>
        </w:rPr>
        <w:t xml:space="preserve">LGD Chełmno zobowiązuje </w:t>
      </w:r>
      <w:proofErr w:type="spellStart"/>
      <w:r w:rsidRPr="005A4907">
        <w:rPr>
          <w:rFonts w:cstheme="minorHAnsi"/>
          <w:sz w:val="20"/>
          <w:szCs w:val="20"/>
        </w:rPr>
        <w:t>Grantobiorcę</w:t>
      </w:r>
      <w:proofErr w:type="spellEnd"/>
      <w:r w:rsidRPr="005A4907">
        <w:rPr>
          <w:rFonts w:cstheme="minorHAnsi"/>
          <w:sz w:val="20"/>
          <w:szCs w:val="20"/>
        </w:rPr>
        <w:t xml:space="preserve"> do formułowania umowy powierzenia przetwarzania danych osobowych z podmiotami, o których mowa w ust. 11, w kształcie zasadniczo zgodnym z postanowieniami niniejszego paragrafu, w szczególności w taki sposób, by podmioty świadczące usługi na rzecz </w:t>
      </w:r>
      <w:proofErr w:type="spellStart"/>
      <w:r w:rsidRPr="005A4907">
        <w:rPr>
          <w:rFonts w:cstheme="minorHAnsi"/>
          <w:sz w:val="20"/>
          <w:szCs w:val="20"/>
        </w:rPr>
        <w:t>Grantobiorcy</w:t>
      </w:r>
      <w:proofErr w:type="spellEnd"/>
      <w:r w:rsidRPr="005A4907">
        <w:rPr>
          <w:rFonts w:cstheme="minorHAnsi"/>
          <w:sz w:val="20"/>
          <w:szCs w:val="20"/>
        </w:rPr>
        <w:t xml:space="preserve"> w ramach tych umów były zobowiązane do:</w:t>
      </w:r>
    </w:p>
    <w:p w14:paraId="33F738E8" w14:textId="77777777" w:rsidR="000B09B6" w:rsidRPr="005A4907" w:rsidRDefault="000B09B6" w:rsidP="005A4907">
      <w:pPr>
        <w:pStyle w:val="Akapitzlist"/>
        <w:numPr>
          <w:ilvl w:val="0"/>
          <w:numId w:val="64"/>
        </w:numPr>
        <w:spacing w:before="0" w:after="0"/>
        <w:rPr>
          <w:rFonts w:cstheme="minorHAnsi"/>
          <w:sz w:val="20"/>
          <w:szCs w:val="20"/>
        </w:rPr>
      </w:pPr>
      <w:r w:rsidRPr="005A4907">
        <w:rPr>
          <w:rFonts w:cstheme="minorHAnsi"/>
          <w:sz w:val="20"/>
          <w:szCs w:val="20"/>
        </w:rPr>
        <w:t xml:space="preserve">zagwarantowania wdrożenia odpowiednich środków technicznych i organizacyjnych zapewniających adekwatny stopień bezpieczeństwa odpowiadający ryzyku związanemu </w:t>
      </w:r>
      <w:r w:rsidRPr="005A4907">
        <w:rPr>
          <w:rFonts w:cstheme="minorHAnsi"/>
          <w:sz w:val="20"/>
          <w:szCs w:val="20"/>
        </w:rPr>
        <w:br/>
        <w:t>z przetwarzaniem danych osobowych, żeby przetwarzanie spełniało wymogi RODO i chroniło prawa osób, których dotyczą dane osobowe;</w:t>
      </w:r>
    </w:p>
    <w:p w14:paraId="2E4ED993" w14:textId="77777777" w:rsidR="000B09B6" w:rsidRPr="005A4907" w:rsidRDefault="000B09B6" w:rsidP="005A4907">
      <w:pPr>
        <w:pStyle w:val="Akapitzlist"/>
        <w:numPr>
          <w:ilvl w:val="0"/>
          <w:numId w:val="64"/>
        </w:numPr>
        <w:spacing w:before="0" w:after="0"/>
        <w:rPr>
          <w:rFonts w:cstheme="minorHAnsi"/>
          <w:sz w:val="20"/>
          <w:szCs w:val="20"/>
        </w:rPr>
      </w:pPr>
      <w:r w:rsidRPr="005A4907">
        <w:rPr>
          <w:rFonts w:cstheme="minorHAnsi"/>
          <w:sz w:val="20"/>
          <w:szCs w:val="20"/>
        </w:rPr>
        <w:t xml:space="preserve">ponoszenia odpowiedzialności, tak wobec osób trzecich, jak i wobec administratora, </w:t>
      </w:r>
      <w:r w:rsidRPr="005A4907">
        <w:rPr>
          <w:rFonts w:cstheme="minorHAnsi"/>
          <w:sz w:val="20"/>
          <w:szCs w:val="20"/>
        </w:rPr>
        <w:br/>
        <w:t>za szkody powstałe w związku z nieprzestrzeganiem ustawy o ochronie danych osobowych, RODO, przepisów prawa powszechnie obowiązującego dotyczących ochrony danych osobowych oraz za przetwarzanie powierzonych do przetwarzania danych osobowych niezgodnie z umową powierzenia przetwarzania danych osobowych;</w:t>
      </w:r>
    </w:p>
    <w:p w14:paraId="21FDA635" w14:textId="77777777" w:rsidR="000B09B6" w:rsidRPr="005A4907" w:rsidRDefault="000B09B6" w:rsidP="005A4907">
      <w:pPr>
        <w:pStyle w:val="Akapitzlist"/>
        <w:numPr>
          <w:ilvl w:val="0"/>
          <w:numId w:val="64"/>
        </w:numPr>
        <w:spacing w:before="0" w:after="0"/>
        <w:rPr>
          <w:rFonts w:cstheme="minorHAnsi"/>
          <w:sz w:val="20"/>
          <w:szCs w:val="20"/>
        </w:rPr>
      </w:pPr>
      <w:r w:rsidRPr="005A4907">
        <w:rPr>
          <w:rFonts w:cstheme="minorHAnsi"/>
          <w:sz w:val="20"/>
          <w:szCs w:val="20"/>
        </w:rPr>
        <w:t>prowadzenia rejestru wszystkich kategorii czynności przetwarzania, o którym mowa w art. 30 ust. 2 RODO;</w:t>
      </w:r>
    </w:p>
    <w:p w14:paraId="1ADE15E0" w14:textId="77777777" w:rsidR="000B09B6" w:rsidRPr="005A4907" w:rsidRDefault="000B09B6" w:rsidP="005A4907">
      <w:pPr>
        <w:pStyle w:val="Akapitzlist"/>
        <w:numPr>
          <w:ilvl w:val="0"/>
          <w:numId w:val="64"/>
        </w:numPr>
        <w:spacing w:before="0" w:after="0"/>
        <w:rPr>
          <w:rFonts w:cstheme="minorHAnsi"/>
          <w:sz w:val="20"/>
          <w:szCs w:val="20"/>
        </w:rPr>
      </w:pPr>
      <w:r w:rsidRPr="005A4907">
        <w:rPr>
          <w:rFonts w:cstheme="minorHAnsi"/>
          <w:sz w:val="20"/>
          <w:szCs w:val="20"/>
        </w:rPr>
        <w:t>wykonywania wobec osób, których dotyczą dane osobowe, obowiązków informacyjnych wynikających z art. 13-14 RODO;</w:t>
      </w:r>
    </w:p>
    <w:p w14:paraId="54F9E4F3" w14:textId="77777777" w:rsidR="000B09B6" w:rsidRPr="005A4907" w:rsidRDefault="000B09B6" w:rsidP="005A4907">
      <w:pPr>
        <w:pStyle w:val="Akapitzlist"/>
        <w:numPr>
          <w:ilvl w:val="0"/>
          <w:numId w:val="64"/>
        </w:numPr>
        <w:spacing w:before="0" w:after="0"/>
        <w:rPr>
          <w:rFonts w:eastAsia="Calibri" w:cstheme="minorHAnsi"/>
          <w:sz w:val="20"/>
          <w:szCs w:val="20"/>
        </w:rPr>
      </w:pPr>
      <w:r w:rsidRPr="005A4907">
        <w:rPr>
          <w:rFonts w:cstheme="minorHAnsi"/>
          <w:sz w:val="20"/>
          <w:szCs w:val="20"/>
        </w:rPr>
        <w:t>umożliwienia przeprowadzenia kontrolerom Instytucji Zarządzającej RPO WK-P, ministra właściwego ds. rozwoju regionalnego, lub podmiotom przez nich upoważnionym w miejscach, w których są przetwarzane powierzone dane osobowe, kontroli lub audytu zgodności przetwarzania powierzonych do przetwarzania danych osobowych z RODO, ustawą, przepisami prawa powszechnie obowiązującego dotyczącymi ochrony danych osobowych lub Umową, na warunkach wskazanych w ust. 29-31.</w:t>
      </w:r>
    </w:p>
    <w:p w14:paraId="11D12F6C" w14:textId="77777777" w:rsidR="000B09B6" w:rsidRPr="005A4907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5A4907">
        <w:rPr>
          <w:rFonts w:cstheme="minorHAnsi"/>
          <w:sz w:val="20"/>
          <w:szCs w:val="20"/>
        </w:rPr>
        <w:lastRenderedPageBreak/>
        <w:t xml:space="preserve">Zakres danych osobowych powierzanych przez </w:t>
      </w:r>
      <w:proofErr w:type="spellStart"/>
      <w:r w:rsidRPr="005A4907">
        <w:rPr>
          <w:rFonts w:cstheme="minorHAnsi"/>
          <w:sz w:val="20"/>
          <w:szCs w:val="20"/>
        </w:rPr>
        <w:t>Grantobiorcę</w:t>
      </w:r>
      <w:proofErr w:type="spellEnd"/>
      <w:r w:rsidRPr="005A4907">
        <w:rPr>
          <w:rFonts w:cstheme="minorHAnsi"/>
          <w:sz w:val="20"/>
          <w:szCs w:val="20"/>
        </w:rPr>
        <w:t xml:space="preserve"> podmiotom, o których mowa w ust. 11, powinien być adekwatny do celu powierzenia oraz każdorazowo indywidualnie dostosowany przez </w:t>
      </w:r>
      <w:proofErr w:type="spellStart"/>
      <w:r w:rsidRPr="005A4907">
        <w:rPr>
          <w:rFonts w:cstheme="minorHAnsi"/>
          <w:sz w:val="20"/>
          <w:szCs w:val="20"/>
        </w:rPr>
        <w:t>Grantobiorcę</w:t>
      </w:r>
      <w:proofErr w:type="spellEnd"/>
      <w:r w:rsidRPr="005A4907">
        <w:rPr>
          <w:rFonts w:cstheme="minorHAnsi"/>
          <w:sz w:val="20"/>
          <w:szCs w:val="20"/>
        </w:rPr>
        <w:t>.</w:t>
      </w:r>
    </w:p>
    <w:p w14:paraId="2115005A" w14:textId="77777777" w:rsidR="000B09B6" w:rsidRPr="005A4907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cstheme="minorHAnsi"/>
          <w:sz w:val="20"/>
          <w:szCs w:val="20"/>
        </w:rPr>
      </w:pPr>
      <w:proofErr w:type="spellStart"/>
      <w:r w:rsidRPr="005A4907">
        <w:rPr>
          <w:rFonts w:cstheme="minorHAnsi"/>
          <w:sz w:val="20"/>
          <w:szCs w:val="20"/>
        </w:rPr>
        <w:t>Grantobiorca</w:t>
      </w:r>
      <w:proofErr w:type="spellEnd"/>
      <w:r w:rsidRPr="005A4907">
        <w:rPr>
          <w:rFonts w:cstheme="minorHAnsi"/>
          <w:sz w:val="20"/>
          <w:szCs w:val="20"/>
        </w:rPr>
        <w:t xml:space="preserve"> przekaże LGD Chełmno wykaz podmiotów, o których mowa w ust. 11, za każdym razem, gdy takie powierzenie przetwarzania danych osobowych nastąpi, a także na każde jej żądanie.</w:t>
      </w:r>
    </w:p>
    <w:p w14:paraId="3DBB466D" w14:textId="77777777" w:rsidR="000B09B6" w:rsidRPr="005A4907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cstheme="minorHAnsi"/>
          <w:sz w:val="20"/>
          <w:szCs w:val="20"/>
        </w:rPr>
      </w:pPr>
      <w:proofErr w:type="spellStart"/>
      <w:r w:rsidRPr="005A4907">
        <w:rPr>
          <w:rFonts w:cstheme="minorHAnsi"/>
          <w:sz w:val="20"/>
          <w:szCs w:val="20"/>
        </w:rPr>
        <w:t>Grantobiorca</w:t>
      </w:r>
      <w:proofErr w:type="spellEnd"/>
      <w:r w:rsidRPr="005A4907">
        <w:rPr>
          <w:rFonts w:cstheme="minorHAnsi"/>
          <w:sz w:val="20"/>
          <w:szCs w:val="20"/>
        </w:rPr>
        <w:t xml:space="preserve"> przed rozpoczęciem przetwarzania danych osobowych przygotowuje dokumentację opisującą sposób przetwarzania danych osobowych oraz środki techniczne i organizacyjne zapewniające ochronę przetwarzanych danych osobowych, w tym w szczególności politykę bezpieczeństwa oraz instrukcję zarządzania systemem informatycznym służącym do przetwarzania danych osobowych.</w:t>
      </w:r>
    </w:p>
    <w:p w14:paraId="5489933F" w14:textId="77777777" w:rsidR="000B09B6" w:rsidRPr="005A4907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5A4907">
        <w:rPr>
          <w:rFonts w:cstheme="minorHAnsi"/>
          <w:sz w:val="20"/>
          <w:szCs w:val="20"/>
        </w:rPr>
        <w:t xml:space="preserve">Do przetwarzania danych osobowych mogą być dopuszczone jedynie osoby upoważnione przez </w:t>
      </w:r>
      <w:proofErr w:type="spellStart"/>
      <w:r w:rsidRPr="005A4907">
        <w:rPr>
          <w:rFonts w:cstheme="minorHAnsi"/>
          <w:sz w:val="20"/>
          <w:szCs w:val="20"/>
        </w:rPr>
        <w:t>Grantobiorcę</w:t>
      </w:r>
      <w:proofErr w:type="spellEnd"/>
      <w:r w:rsidRPr="005A4907">
        <w:rPr>
          <w:rFonts w:cstheme="minorHAnsi"/>
          <w:sz w:val="20"/>
          <w:szCs w:val="20"/>
        </w:rPr>
        <w:t xml:space="preserve"> oraz przez podmioty, o których mowa w ust. 11, posiadające imienne upoważnienie do przetwarzania danych osobowych.</w:t>
      </w:r>
    </w:p>
    <w:p w14:paraId="3CE2B4F3" w14:textId="77777777" w:rsidR="000B09B6" w:rsidRPr="005A4907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5A4907">
        <w:rPr>
          <w:rFonts w:cstheme="minorHAnsi"/>
          <w:sz w:val="20"/>
          <w:szCs w:val="20"/>
        </w:rPr>
        <w:t xml:space="preserve">LGD umocowuje </w:t>
      </w:r>
      <w:proofErr w:type="spellStart"/>
      <w:r w:rsidRPr="005A4907">
        <w:rPr>
          <w:rFonts w:cstheme="minorHAnsi"/>
          <w:sz w:val="20"/>
          <w:szCs w:val="20"/>
        </w:rPr>
        <w:t>Grantobiorcę</w:t>
      </w:r>
      <w:proofErr w:type="spellEnd"/>
      <w:r w:rsidRPr="005A4907">
        <w:rPr>
          <w:rFonts w:cstheme="minorHAnsi"/>
          <w:sz w:val="20"/>
          <w:szCs w:val="20"/>
        </w:rPr>
        <w:t xml:space="preserve"> do wydawania i odwoływania osobom, o których mowa w ust. 5 pkt. 3, imiennych upoważnień do przetwarzania danych osobowych w zbiorze, o którym mowa w ust. 2 pkt 1. Upoważnienia przechowuje </w:t>
      </w:r>
      <w:proofErr w:type="spellStart"/>
      <w:r w:rsidRPr="005A4907">
        <w:rPr>
          <w:rFonts w:cstheme="minorHAnsi"/>
          <w:sz w:val="20"/>
          <w:szCs w:val="20"/>
        </w:rPr>
        <w:t>Grantobiorca</w:t>
      </w:r>
      <w:proofErr w:type="spellEnd"/>
      <w:r w:rsidRPr="005A4907">
        <w:rPr>
          <w:rFonts w:cstheme="minorHAnsi"/>
          <w:sz w:val="20"/>
          <w:szCs w:val="20"/>
        </w:rPr>
        <w:t xml:space="preserve"> w swojej siedzibie lub w innym miejscu, w którym są zlokalizowane dokumenty związane z projektem objętym grantem. Wzór upoważnienia do przetwarzania danych osobowych oraz wzór odwołania upoważnienia do przetwarzania danych osobowych zostały określone odpowiednio w załączniku nr 3 i 4 do Umowy. LGD dopuszcza stosowanie przez </w:t>
      </w:r>
      <w:proofErr w:type="spellStart"/>
      <w:r w:rsidRPr="005A4907">
        <w:rPr>
          <w:rFonts w:cstheme="minorHAnsi"/>
          <w:sz w:val="20"/>
          <w:szCs w:val="20"/>
        </w:rPr>
        <w:t>Grantobiorcę</w:t>
      </w:r>
      <w:proofErr w:type="spellEnd"/>
      <w:r w:rsidRPr="005A4907">
        <w:rPr>
          <w:rFonts w:cstheme="minorHAnsi"/>
          <w:sz w:val="20"/>
          <w:szCs w:val="20"/>
        </w:rPr>
        <w:t xml:space="preserve"> innych wzorów niż określone odpowiednio w ww. załącznikach, o ile zawierają one wszystkie elementy w nich wskazane.</w:t>
      </w:r>
    </w:p>
    <w:p w14:paraId="604498AE" w14:textId="77777777" w:rsidR="000B09B6" w:rsidRPr="005A4907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5A4907">
        <w:rPr>
          <w:rFonts w:cstheme="minorHAnsi"/>
          <w:sz w:val="20"/>
          <w:szCs w:val="20"/>
        </w:rPr>
        <w:t xml:space="preserve">Imienne upoważnienia, o których mowa w ust. 17, są ważne do dnia odwołania, nie dłużej jednak niż do dnia, o którym mowa w § 15 ust. 1 Umowy. Upoważnienie wygasa z chwilą ustania stosunku prawnego łączącego </w:t>
      </w:r>
      <w:proofErr w:type="spellStart"/>
      <w:r w:rsidRPr="005A4907">
        <w:rPr>
          <w:rFonts w:cstheme="minorHAnsi"/>
          <w:sz w:val="20"/>
          <w:szCs w:val="20"/>
        </w:rPr>
        <w:t>Grantobiorcę</w:t>
      </w:r>
      <w:proofErr w:type="spellEnd"/>
      <w:r w:rsidRPr="005A4907">
        <w:rPr>
          <w:rFonts w:cstheme="minorHAnsi"/>
          <w:sz w:val="20"/>
          <w:szCs w:val="20"/>
        </w:rPr>
        <w:t xml:space="preserve"> z osobą wskazaną w ust. </w:t>
      </w:r>
      <w:bookmarkStart w:id="80" w:name="_Hlk517181537"/>
      <w:r w:rsidRPr="005A4907">
        <w:rPr>
          <w:rFonts w:cstheme="minorHAnsi"/>
          <w:sz w:val="20"/>
          <w:szCs w:val="20"/>
        </w:rPr>
        <w:t>5 pkt. 3</w:t>
      </w:r>
      <w:bookmarkEnd w:id="80"/>
      <w:r w:rsidRPr="005A4907">
        <w:rPr>
          <w:rFonts w:cstheme="minorHAnsi"/>
          <w:sz w:val="20"/>
          <w:szCs w:val="20"/>
        </w:rPr>
        <w:t xml:space="preserve">. </w:t>
      </w:r>
      <w:proofErr w:type="spellStart"/>
      <w:r w:rsidRPr="005A4907">
        <w:rPr>
          <w:rFonts w:cstheme="minorHAnsi"/>
          <w:sz w:val="20"/>
          <w:szCs w:val="20"/>
        </w:rPr>
        <w:t>Grantobiorca</w:t>
      </w:r>
      <w:proofErr w:type="spellEnd"/>
      <w:r w:rsidRPr="005A4907">
        <w:rPr>
          <w:rFonts w:cstheme="minorHAnsi"/>
          <w:sz w:val="20"/>
          <w:szCs w:val="20"/>
        </w:rPr>
        <w:t xml:space="preserve"> winien posiadać przynajmniej jedną osobę legitymującą się imiennym upoważnieniem do przetwarzania danych osobowych odpowiedzialną za nadzór nad zarchiwizowaną dokumentacją do dnia, o którym mowa w § 15 ust. 1 Umowy</w:t>
      </w:r>
    </w:p>
    <w:p w14:paraId="42A23336" w14:textId="77777777" w:rsidR="000B09B6" w:rsidRPr="005A4907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cstheme="minorHAnsi"/>
          <w:sz w:val="20"/>
          <w:szCs w:val="20"/>
        </w:rPr>
      </w:pPr>
      <w:proofErr w:type="spellStart"/>
      <w:r w:rsidRPr="005A4907">
        <w:rPr>
          <w:rFonts w:cstheme="minorHAnsi"/>
          <w:sz w:val="20"/>
          <w:szCs w:val="20"/>
        </w:rPr>
        <w:t>Grantobiorca</w:t>
      </w:r>
      <w:proofErr w:type="spellEnd"/>
      <w:r w:rsidRPr="005A4907">
        <w:rPr>
          <w:rFonts w:cstheme="minorHAnsi"/>
          <w:sz w:val="20"/>
          <w:szCs w:val="20"/>
        </w:rPr>
        <w:t xml:space="preserve"> prowadzi ewidencję osób upoważnionych do przetwarzania danych osobowych w związku z wykonywaniem Umowy.</w:t>
      </w:r>
    </w:p>
    <w:p w14:paraId="63937CF3" w14:textId="77777777" w:rsidR="000B09B6" w:rsidRPr="005A4907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5A4907">
        <w:rPr>
          <w:rFonts w:cstheme="minorHAnsi"/>
          <w:sz w:val="20"/>
          <w:szCs w:val="20"/>
        </w:rPr>
        <w:t xml:space="preserve">LGD umocowuje </w:t>
      </w:r>
      <w:proofErr w:type="spellStart"/>
      <w:r w:rsidRPr="005A4907">
        <w:rPr>
          <w:rFonts w:cstheme="minorHAnsi"/>
          <w:sz w:val="20"/>
          <w:szCs w:val="20"/>
        </w:rPr>
        <w:t>Grantobiorcę</w:t>
      </w:r>
      <w:proofErr w:type="spellEnd"/>
      <w:r w:rsidRPr="005A4907">
        <w:rPr>
          <w:rFonts w:cstheme="minorHAnsi"/>
          <w:sz w:val="20"/>
          <w:szCs w:val="20"/>
        </w:rPr>
        <w:t xml:space="preserve"> do dalszego umocowywania podmiotów, o których mowa w ust. 11, do wydawania oraz odwoływania osobom, o których mowa w ust. 5 pkt. 3, upoważnień do przetwarzania danych osobowych w zbiorze, o którym mowa w ust. 2 pkt 1. W takim wypadku stosuje się odpowiednie postanowienia dotyczące </w:t>
      </w:r>
      <w:proofErr w:type="spellStart"/>
      <w:r w:rsidRPr="005A4907">
        <w:rPr>
          <w:rFonts w:cstheme="minorHAnsi"/>
          <w:sz w:val="20"/>
          <w:szCs w:val="20"/>
        </w:rPr>
        <w:t>Grantobiorców</w:t>
      </w:r>
      <w:proofErr w:type="spellEnd"/>
      <w:r w:rsidRPr="005A4907">
        <w:rPr>
          <w:rFonts w:cstheme="minorHAnsi"/>
          <w:sz w:val="20"/>
          <w:szCs w:val="20"/>
        </w:rPr>
        <w:t xml:space="preserve"> w tym zakresie. Upoważnienia do przetwarzania danych osobowych w zbiorze, o którym mowa w ust. 2 pkt 2, wydaje Instytucja Zarządzająca RPO WK-P. </w:t>
      </w:r>
    </w:p>
    <w:p w14:paraId="2C2D6A6B" w14:textId="77777777" w:rsidR="000B09B6" w:rsidRPr="005A4907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5A4907">
        <w:rPr>
          <w:rFonts w:cstheme="minorHAnsi"/>
          <w:sz w:val="20"/>
          <w:szCs w:val="20"/>
        </w:rPr>
        <w:t xml:space="preserve">LGD umocowuje </w:t>
      </w:r>
      <w:proofErr w:type="spellStart"/>
      <w:r w:rsidRPr="005A4907">
        <w:rPr>
          <w:rFonts w:cstheme="minorHAnsi"/>
          <w:sz w:val="20"/>
          <w:szCs w:val="20"/>
        </w:rPr>
        <w:t>Grantobiorcę</w:t>
      </w:r>
      <w:proofErr w:type="spellEnd"/>
      <w:r w:rsidRPr="005A4907">
        <w:rPr>
          <w:rFonts w:cstheme="minorHAnsi"/>
          <w:sz w:val="20"/>
          <w:szCs w:val="20"/>
        </w:rPr>
        <w:t xml:space="preserve"> do określenia wzoru upoważnienia do przetwarzania danych osobowych oraz wzoru odwołania upoważnienia do przetwarzania danych osobowych przez podmioty, o których mowa w ust. 11, przy zastrzeżeniu, że będą one zawierać wszystkie elementy wskazane we wzorach załączonych do Umowy.</w:t>
      </w:r>
    </w:p>
    <w:p w14:paraId="6558532D" w14:textId="77777777" w:rsidR="000B09B6" w:rsidRPr="005A4907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5A4907">
        <w:rPr>
          <w:rFonts w:cstheme="minorHAnsi"/>
          <w:sz w:val="20"/>
          <w:szCs w:val="20"/>
        </w:rPr>
        <w:lastRenderedPageBreak/>
        <w:t xml:space="preserve">LGD zobowiązuje </w:t>
      </w:r>
      <w:proofErr w:type="spellStart"/>
      <w:r w:rsidRPr="005A4907">
        <w:rPr>
          <w:rFonts w:cstheme="minorHAnsi"/>
          <w:sz w:val="20"/>
          <w:szCs w:val="20"/>
        </w:rPr>
        <w:t>Grantobiorcę</w:t>
      </w:r>
      <w:proofErr w:type="spellEnd"/>
      <w:r w:rsidRPr="005A4907">
        <w:rPr>
          <w:rFonts w:cstheme="minorHAnsi"/>
          <w:sz w:val="20"/>
          <w:szCs w:val="20"/>
        </w:rPr>
        <w:t xml:space="preserve"> do wykonywania wobec osób, których dane dotyczą, obowiązków informacyjnych wynikających z art. 24 i art. 25 ustawy o ochronie danych osobowych.</w:t>
      </w:r>
    </w:p>
    <w:p w14:paraId="087BCA0E" w14:textId="77777777" w:rsidR="000B09B6" w:rsidRPr="005A4907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5A4907">
        <w:rPr>
          <w:rFonts w:cstheme="minorHAnsi"/>
          <w:sz w:val="20"/>
          <w:szCs w:val="20"/>
        </w:rPr>
        <w:t xml:space="preserve">LGD umocowuje </w:t>
      </w:r>
      <w:proofErr w:type="spellStart"/>
      <w:r w:rsidRPr="005A4907">
        <w:rPr>
          <w:rFonts w:cstheme="minorHAnsi"/>
          <w:sz w:val="20"/>
          <w:szCs w:val="20"/>
        </w:rPr>
        <w:t>Grantobiorcę</w:t>
      </w:r>
      <w:proofErr w:type="spellEnd"/>
      <w:r w:rsidRPr="005A4907">
        <w:rPr>
          <w:rFonts w:cstheme="minorHAnsi"/>
          <w:sz w:val="20"/>
          <w:szCs w:val="20"/>
        </w:rPr>
        <w:t xml:space="preserve"> do takiego formułowania umów zawieranych przez </w:t>
      </w:r>
      <w:proofErr w:type="spellStart"/>
      <w:r w:rsidRPr="005A4907">
        <w:rPr>
          <w:rFonts w:cstheme="minorHAnsi"/>
          <w:sz w:val="20"/>
          <w:szCs w:val="20"/>
        </w:rPr>
        <w:t>Grantobiorcę</w:t>
      </w:r>
      <w:proofErr w:type="spellEnd"/>
      <w:r w:rsidRPr="005A4907">
        <w:rPr>
          <w:rFonts w:cstheme="minorHAnsi"/>
          <w:sz w:val="20"/>
          <w:szCs w:val="20"/>
        </w:rPr>
        <w:t xml:space="preserve"> z podmiotami, o których mowa w ust 11, by podmioty te były zobowiązane do wykonywania wobec osób, których dane dotyczą, obowiązków informacyjnych wynikających z art. 24 i art. 25 ustawy o ochronie danych osobowych.</w:t>
      </w:r>
    </w:p>
    <w:p w14:paraId="1003335C" w14:textId="77777777" w:rsidR="000B09B6" w:rsidRPr="005A4907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cstheme="minorHAnsi"/>
          <w:sz w:val="20"/>
          <w:szCs w:val="20"/>
        </w:rPr>
      </w:pPr>
      <w:proofErr w:type="spellStart"/>
      <w:r w:rsidRPr="005A4907">
        <w:rPr>
          <w:rFonts w:cstheme="minorHAnsi"/>
          <w:sz w:val="20"/>
          <w:szCs w:val="20"/>
        </w:rPr>
        <w:t>Grantobiorca</w:t>
      </w:r>
      <w:proofErr w:type="spellEnd"/>
      <w:r w:rsidRPr="005A4907">
        <w:rPr>
          <w:rFonts w:cstheme="minorHAnsi"/>
          <w:sz w:val="20"/>
          <w:szCs w:val="20"/>
        </w:rPr>
        <w:t xml:space="preserve"> jest zobowiązany do podjęcia wszelkich kroków służących zachowaniu poufności danych osobowych przetwarzanych przez mające do nich dostęp osoby upoważnione do przetwarzania danych osobowych.</w:t>
      </w:r>
    </w:p>
    <w:p w14:paraId="65D613B5" w14:textId="77777777" w:rsidR="000B09B6" w:rsidRPr="005A4907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cstheme="minorHAnsi"/>
          <w:sz w:val="20"/>
          <w:szCs w:val="20"/>
        </w:rPr>
      </w:pPr>
      <w:proofErr w:type="spellStart"/>
      <w:r w:rsidRPr="005A4907">
        <w:rPr>
          <w:rFonts w:cstheme="minorHAnsi"/>
          <w:sz w:val="20"/>
          <w:szCs w:val="20"/>
        </w:rPr>
        <w:t>Grantobiorca</w:t>
      </w:r>
      <w:proofErr w:type="spellEnd"/>
      <w:r w:rsidRPr="005A4907">
        <w:rPr>
          <w:rFonts w:cstheme="minorHAnsi"/>
          <w:sz w:val="20"/>
          <w:szCs w:val="20"/>
        </w:rPr>
        <w:t xml:space="preserve"> niezwłocznie – jednak nie później niż w ciągu 24 godzin po stwierdzeniu naruszenia – informuje pisemnie LGD o każdym przypadku naruszenia ochrony danych osobowych powierzonych do przetwarzania na podstawie Umowy. Zgłoszenie musi zawierać wszystkie elementy określone w art. 33 ust. 3 RODO oraz informacje umożliwiające określenie czy naruszenie skutkuje wysokim ryzykiem naruszenia praw lub wolności osób fizycznych. Jeżeli </w:t>
      </w:r>
      <w:proofErr w:type="spellStart"/>
      <w:r w:rsidRPr="005A4907">
        <w:rPr>
          <w:rFonts w:cstheme="minorHAnsi"/>
          <w:sz w:val="20"/>
          <w:szCs w:val="20"/>
        </w:rPr>
        <w:t>Grantobiorca</w:t>
      </w:r>
      <w:proofErr w:type="spellEnd"/>
      <w:r w:rsidRPr="005A4907">
        <w:rPr>
          <w:rFonts w:cstheme="minorHAnsi"/>
          <w:sz w:val="20"/>
          <w:szCs w:val="20"/>
        </w:rPr>
        <w:t xml:space="preserve"> nie będzie mógł udzielić informacji, o których mowa w art. 33 ust. 3 RODO, w tym samym czasie, może ich udzielać sukcesywnie, bez zbędnej zwłoki.</w:t>
      </w:r>
    </w:p>
    <w:p w14:paraId="60BEE4F0" w14:textId="77777777" w:rsidR="000B09B6" w:rsidRPr="005A4907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5A4907">
        <w:rPr>
          <w:rFonts w:cstheme="minorHAnsi"/>
          <w:sz w:val="20"/>
          <w:szCs w:val="20"/>
        </w:rPr>
        <w:t xml:space="preserve">W przypadku stwierdzenia, że naruszenie, o którym mowa w ust. 25, powoduje wysokie ryzyko naruszenia praw lub wolności osób fizycznych, </w:t>
      </w:r>
      <w:proofErr w:type="spellStart"/>
      <w:r w:rsidRPr="005A4907">
        <w:rPr>
          <w:rFonts w:cstheme="minorHAnsi"/>
          <w:sz w:val="20"/>
          <w:szCs w:val="20"/>
        </w:rPr>
        <w:t>Grantobiorca</w:t>
      </w:r>
      <w:proofErr w:type="spellEnd"/>
      <w:r w:rsidRPr="005A4907">
        <w:rPr>
          <w:rFonts w:cstheme="minorHAnsi"/>
          <w:sz w:val="20"/>
          <w:szCs w:val="20"/>
        </w:rPr>
        <w:t>, na polecenie LGD, bez zbędnej zwłoki, zawiadamia o naruszeniu osoby, których dane osobowe dotyczą.</w:t>
      </w:r>
    </w:p>
    <w:p w14:paraId="1661B164" w14:textId="77777777" w:rsidR="000B09B6" w:rsidRPr="005A4907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cstheme="minorHAnsi"/>
          <w:sz w:val="20"/>
          <w:szCs w:val="20"/>
        </w:rPr>
      </w:pPr>
      <w:proofErr w:type="spellStart"/>
      <w:r w:rsidRPr="005A4907">
        <w:rPr>
          <w:rFonts w:cstheme="minorHAnsi"/>
          <w:sz w:val="20"/>
          <w:szCs w:val="20"/>
        </w:rPr>
        <w:t>Grantobiorca</w:t>
      </w:r>
      <w:proofErr w:type="spellEnd"/>
      <w:r w:rsidRPr="005A4907">
        <w:rPr>
          <w:rFonts w:cstheme="minorHAnsi"/>
          <w:sz w:val="20"/>
          <w:szCs w:val="20"/>
        </w:rPr>
        <w:t xml:space="preserve"> bez zbędnej zwłoki informuje LGD o wszelkich czynnościach z własnym udziałem w sprawach dotyczących ochrony danych osobowych prowadzonych w szczególności przez Prezesa Urzędu Ochrony Danych Osobowych lub organ nadzorczy, Policję lub sąd.</w:t>
      </w:r>
    </w:p>
    <w:p w14:paraId="3CDF19E0" w14:textId="77777777" w:rsidR="000B09B6" w:rsidRPr="005A4907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cstheme="minorHAnsi"/>
          <w:sz w:val="20"/>
          <w:szCs w:val="20"/>
        </w:rPr>
      </w:pPr>
      <w:proofErr w:type="spellStart"/>
      <w:r w:rsidRPr="005A4907">
        <w:rPr>
          <w:rFonts w:cstheme="minorHAnsi"/>
          <w:sz w:val="20"/>
          <w:szCs w:val="20"/>
        </w:rPr>
        <w:t>Grantobiorca</w:t>
      </w:r>
      <w:proofErr w:type="spellEnd"/>
      <w:r w:rsidRPr="005A4907">
        <w:rPr>
          <w:rFonts w:cstheme="minorHAnsi"/>
          <w:sz w:val="20"/>
          <w:szCs w:val="20"/>
        </w:rPr>
        <w:t xml:space="preserve"> zobowiązuje się do udzielenia LGD lub innemu upoważnionemu podmiotowi, na każde ich żądanie, informacji na temat przetwarzania danych osobowych, o których mowa w niniejszym paragrafie, a w szczególności niezwłocznego przekazywania informacji o każdym przypadku naruszenia przez niego i osoby przez niego upoważnione do przetwarzania danych osobowych obowiązków dotyczących ochrony danych osobowych.</w:t>
      </w:r>
    </w:p>
    <w:p w14:paraId="55F08A54" w14:textId="77777777" w:rsidR="000B09B6" w:rsidRPr="005A4907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cstheme="minorHAnsi"/>
          <w:sz w:val="20"/>
          <w:szCs w:val="20"/>
        </w:rPr>
      </w:pPr>
      <w:proofErr w:type="spellStart"/>
      <w:r w:rsidRPr="005A4907">
        <w:rPr>
          <w:rFonts w:cstheme="minorHAnsi"/>
          <w:sz w:val="20"/>
          <w:szCs w:val="20"/>
        </w:rPr>
        <w:t>Grantobiorca</w:t>
      </w:r>
      <w:proofErr w:type="spellEnd"/>
      <w:r w:rsidRPr="005A4907">
        <w:rPr>
          <w:rFonts w:cstheme="minorHAnsi"/>
          <w:sz w:val="20"/>
          <w:szCs w:val="20"/>
        </w:rPr>
        <w:t xml:space="preserve"> umożliwi Instytucji LGD lub innym upoważnionym podmiotom (w tym ministrowi właściwemu ds. rozwoju regionalnego lub podmiotowi przez niego upoważnionemu), w miejscach, w których są przetwarzane powierzone dane osobowe, dokonanie kontroli zgodności przetwarzania powierzonych danych osobowych z RODO, ustawą, przepisami powszechnie obowiązującego prawa dotyczącymi ochrony danych osobowych</w:t>
      </w:r>
      <w:r w:rsidRPr="005A4907" w:rsidDel="00096CA3">
        <w:rPr>
          <w:rFonts w:cstheme="minorHAnsi"/>
          <w:sz w:val="20"/>
          <w:szCs w:val="20"/>
        </w:rPr>
        <w:t xml:space="preserve"> </w:t>
      </w:r>
      <w:r w:rsidRPr="005A4907">
        <w:rPr>
          <w:rFonts w:cstheme="minorHAnsi"/>
          <w:sz w:val="20"/>
          <w:szCs w:val="20"/>
        </w:rPr>
        <w:t>oraz z Umową. Pisemne zawiadomienie o zamiarze przeprowadzenia audytu lub kontroli powinno być przekazane podmiotowi kontrolowanemu co najmniej 5 dni roboczych przed dniem rozpoczęcia audytu lub kontroli.</w:t>
      </w:r>
    </w:p>
    <w:p w14:paraId="07F79E32" w14:textId="77777777" w:rsidR="000B09B6" w:rsidRPr="005A4907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5A4907">
        <w:rPr>
          <w:rFonts w:cstheme="minorHAnsi"/>
          <w:sz w:val="20"/>
          <w:szCs w:val="20"/>
        </w:rPr>
        <w:t xml:space="preserve">W przypadku powzięcia przez LGD lub inne upoważnione podmioty (w tym ministra właściwego ds. rozwoju regionalnego lub podmiot przez niego upoważniony) wiadomości o rażącym naruszeniu przez </w:t>
      </w:r>
      <w:proofErr w:type="spellStart"/>
      <w:r w:rsidRPr="005A4907">
        <w:rPr>
          <w:rFonts w:cstheme="minorHAnsi"/>
          <w:sz w:val="20"/>
          <w:szCs w:val="20"/>
        </w:rPr>
        <w:t>Grantobiorcę</w:t>
      </w:r>
      <w:proofErr w:type="spellEnd"/>
      <w:r w:rsidRPr="005A4907">
        <w:rPr>
          <w:rFonts w:cstheme="minorHAnsi"/>
          <w:sz w:val="20"/>
          <w:szCs w:val="20"/>
        </w:rPr>
        <w:t xml:space="preserve"> obowiązków wynikających z RODO, ustawy o ochronie danych osobowych, przepisów powszechnie obowiązującego prawa dotyczących ochrony danych osobowych lub z Umowy, </w:t>
      </w:r>
      <w:proofErr w:type="spellStart"/>
      <w:r w:rsidRPr="005A4907">
        <w:rPr>
          <w:rFonts w:cstheme="minorHAnsi"/>
          <w:sz w:val="20"/>
          <w:szCs w:val="20"/>
        </w:rPr>
        <w:t>Grantobiorca</w:t>
      </w:r>
      <w:proofErr w:type="spellEnd"/>
      <w:r w:rsidRPr="005A4907">
        <w:rPr>
          <w:rFonts w:cstheme="minorHAnsi"/>
          <w:sz w:val="20"/>
          <w:szCs w:val="20"/>
        </w:rPr>
        <w:t xml:space="preserve"> umożliwi LGD </w:t>
      </w:r>
      <w:r w:rsidRPr="005A4907">
        <w:rPr>
          <w:rFonts w:cstheme="minorHAnsi"/>
          <w:sz w:val="20"/>
          <w:szCs w:val="20"/>
        </w:rPr>
        <w:lastRenderedPageBreak/>
        <w:t>lub innym upoważnionym podmiotom (w tym ministrowi właściwemu ds. rozwoju regionalnego lub podmiotowi przez niego upoważnionemu) dokonanie niezapowiedzianej kontroli, w celu określonym w ust. 29.</w:t>
      </w:r>
    </w:p>
    <w:p w14:paraId="417CAA4C" w14:textId="77777777" w:rsidR="000B09B6" w:rsidRPr="005A4907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5A4907">
        <w:rPr>
          <w:rFonts w:cstheme="minorHAnsi"/>
          <w:sz w:val="20"/>
          <w:szCs w:val="20"/>
        </w:rPr>
        <w:t>Kontrolerzy LGD, Instytucji Zarządzającej RPO WK-P i innych upoważnionych podmiotów mają w szczególności prawo:</w:t>
      </w:r>
    </w:p>
    <w:p w14:paraId="669E000C" w14:textId="77777777" w:rsidR="000B09B6" w:rsidRPr="005A4907" w:rsidRDefault="000B09B6" w:rsidP="005A4907">
      <w:pPr>
        <w:pStyle w:val="Akapitzlist"/>
        <w:numPr>
          <w:ilvl w:val="0"/>
          <w:numId w:val="65"/>
        </w:numPr>
        <w:spacing w:before="0" w:after="0"/>
        <w:rPr>
          <w:rFonts w:cstheme="minorHAnsi"/>
          <w:sz w:val="20"/>
          <w:szCs w:val="20"/>
        </w:rPr>
      </w:pPr>
      <w:r w:rsidRPr="005A4907">
        <w:rPr>
          <w:rFonts w:cstheme="minorHAnsi"/>
          <w:sz w:val="20"/>
          <w:szCs w:val="20"/>
        </w:rPr>
        <w:t xml:space="preserve">wstępu, w godzinach pracy podmiotu kontrolowanego, za okazaniem imiennego upoważnienia, do pomieszczeń, w których jest zlokalizowany zbiór powierzonych </w:t>
      </w:r>
    </w:p>
    <w:p w14:paraId="5674AF6A" w14:textId="77777777" w:rsidR="000B09B6" w:rsidRPr="005A4907" w:rsidRDefault="000B09B6" w:rsidP="005A4907">
      <w:pPr>
        <w:pStyle w:val="Akapitzlist"/>
        <w:numPr>
          <w:ilvl w:val="0"/>
          <w:numId w:val="65"/>
        </w:numPr>
        <w:spacing w:before="0" w:after="0"/>
        <w:rPr>
          <w:rFonts w:cstheme="minorHAnsi"/>
          <w:sz w:val="20"/>
          <w:szCs w:val="20"/>
        </w:rPr>
      </w:pPr>
      <w:r w:rsidRPr="005A4907">
        <w:rPr>
          <w:rFonts w:cstheme="minorHAnsi"/>
          <w:sz w:val="20"/>
          <w:szCs w:val="20"/>
        </w:rPr>
        <w:t>do przetwarzania danych osobowych i przeprowadzenia niezbędnych badań lub innych czynności kontrolnych, w celu oceny zgodności przetwarzania danych osobowych z RODO, ustawą, przepisami powszechnie obowiązującego prawa dotyczącymi ochrony danych osobowych oraz Porozumieniem lub Umową;</w:t>
      </w:r>
    </w:p>
    <w:p w14:paraId="557A544B" w14:textId="77777777" w:rsidR="000B09B6" w:rsidRPr="005A4907" w:rsidRDefault="000B09B6" w:rsidP="005A4907">
      <w:pPr>
        <w:pStyle w:val="Akapitzlist"/>
        <w:numPr>
          <w:ilvl w:val="0"/>
          <w:numId w:val="65"/>
        </w:numPr>
        <w:spacing w:before="0" w:after="0"/>
        <w:rPr>
          <w:rFonts w:cstheme="minorHAnsi"/>
          <w:sz w:val="20"/>
          <w:szCs w:val="20"/>
        </w:rPr>
      </w:pPr>
      <w:r w:rsidRPr="005A4907">
        <w:rPr>
          <w:rFonts w:cstheme="minorHAnsi"/>
          <w:sz w:val="20"/>
          <w:szCs w:val="20"/>
        </w:rPr>
        <w:t>żądać złożenia pisemnych lub ustnych wyjaśnień od osób upoważnionych do przetwarzania danych osobowych w zakresie niezbędnym do ustalenia stanu faktycznego;</w:t>
      </w:r>
    </w:p>
    <w:p w14:paraId="51009278" w14:textId="77777777" w:rsidR="000B09B6" w:rsidRPr="005A4907" w:rsidRDefault="000B09B6" w:rsidP="005A4907">
      <w:pPr>
        <w:pStyle w:val="Akapitzlist"/>
        <w:numPr>
          <w:ilvl w:val="0"/>
          <w:numId w:val="65"/>
        </w:numPr>
        <w:spacing w:before="0" w:after="0"/>
        <w:rPr>
          <w:rFonts w:cstheme="minorHAnsi"/>
          <w:sz w:val="20"/>
          <w:szCs w:val="20"/>
        </w:rPr>
      </w:pPr>
      <w:r w:rsidRPr="005A4907">
        <w:rPr>
          <w:rFonts w:cstheme="minorHAnsi"/>
          <w:sz w:val="20"/>
          <w:szCs w:val="20"/>
        </w:rPr>
        <w:t xml:space="preserve">wglądu do wszelkich dokumentów i wszelkich danych mających bezpośredni związek </w:t>
      </w:r>
    </w:p>
    <w:p w14:paraId="1DFFDB8A" w14:textId="77777777" w:rsidR="000B09B6" w:rsidRPr="005A4907" w:rsidRDefault="000B09B6" w:rsidP="005A4907">
      <w:pPr>
        <w:pStyle w:val="Akapitzlist"/>
        <w:numPr>
          <w:ilvl w:val="0"/>
          <w:numId w:val="65"/>
        </w:numPr>
        <w:spacing w:before="0" w:after="0"/>
        <w:rPr>
          <w:rFonts w:cstheme="minorHAnsi"/>
          <w:sz w:val="20"/>
          <w:szCs w:val="20"/>
        </w:rPr>
      </w:pPr>
      <w:r w:rsidRPr="005A4907">
        <w:rPr>
          <w:rFonts w:cstheme="minorHAnsi"/>
          <w:sz w:val="20"/>
          <w:szCs w:val="20"/>
        </w:rPr>
        <w:t>z przedmiotem kontroli lub audytu oraz sporządzania ich kopii;</w:t>
      </w:r>
    </w:p>
    <w:p w14:paraId="7B95FDB8" w14:textId="77777777" w:rsidR="000B09B6" w:rsidRPr="005A4907" w:rsidRDefault="000B09B6" w:rsidP="005A4907">
      <w:pPr>
        <w:pStyle w:val="Akapitzlist"/>
        <w:numPr>
          <w:ilvl w:val="0"/>
          <w:numId w:val="65"/>
        </w:numPr>
        <w:spacing w:before="0" w:after="0"/>
        <w:rPr>
          <w:rFonts w:cstheme="minorHAnsi"/>
          <w:sz w:val="20"/>
          <w:szCs w:val="20"/>
        </w:rPr>
      </w:pPr>
      <w:r w:rsidRPr="005A4907">
        <w:rPr>
          <w:rFonts w:cstheme="minorHAnsi"/>
          <w:sz w:val="20"/>
          <w:szCs w:val="20"/>
        </w:rPr>
        <w:t>przeprowadzania oględzin urządzeń, nośników oraz systemu informatycznego służącego do przetwarzania danych osobowych.</w:t>
      </w:r>
    </w:p>
    <w:p w14:paraId="44336BB6" w14:textId="77777777" w:rsidR="000B09B6" w:rsidRPr="005A4907" w:rsidRDefault="000B09B6" w:rsidP="005A4907">
      <w:pPr>
        <w:spacing w:before="0" w:after="0"/>
        <w:ind w:left="426"/>
        <w:rPr>
          <w:rFonts w:cstheme="minorHAnsi"/>
          <w:sz w:val="20"/>
          <w:szCs w:val="20"/>
        </w:rPr>
      </w:pPr>
      <w:r w:rsidRPr="005A4907">
        <w:rPr>
          <w:rFonts w:cstheme="minorHAnsi"/>
          <w:sz w:val="20"/>
          <w:szCs w:val="20"/>
        </w:rPr>
        <w:t>Powyższe uprawnienia kontrolerów nie wyłączają stosowania uregulowań wynikających z wytycznych w zakresie kontroli wydanych na podstawie art. 5 ust. 1 ustawy wdrożeniowej.</w:t>
      </w:r>
    </w:p>
    <w:p w14:paraId="03B8064E" w14:textId="77777777" w:rsidR="000B09B6" w:rsidRPr="005A4907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cstheme="minorHAnsi"/>
          <w:sz w:val="20"/>
          <w:szCs w:val="20"/>
        </w:rPr>
      </w:pPr>
      <w:proofErr w:type="spellStart"/>
      <w:r w:rsidRPr="005A4907">
        <w:rPr>
          <w:rFonts w:cstheme="minorHAnsi"/>
          <w:sz w:val="20"/>
          <w:szCs w:val="20"/>
        </w:rPr>
        <w:t>Grantobiorca</w:t>
      </w:r>
      <w:proofErr w:type="spellEnd"/>
      <w:r w:rsidRPr="005A4907">
        <w:rPr>
          <w:rFonts w:cstheme="minorHAnsi"/>
          <w:sz w:val="20"/>
          <w:szCs w:val="20"/>
        </w:rPr>
        <w:t xml:space="preserve"> zobowiązuje się zastosować zalecenia dotyczące poprawy jakości zabezpieczenia powierzonych do przetwarzania danych osobowych oraz sposobu ich przetwarzania, sporządzone w wyniku kontroli przeprowadzonych przez LGD, Instytucję Zarządzającą RPO WK-P i inne podmioty upoważnione do kontroli na podstawie odrębnych przepisów (w tym Instytucji Zarządzającej RPO WK-P, ministra właściwego ds. rozwoju regionalnego lub podmiot przez niego upoważniony).</w:t>
      </w:r>
    </w:p>
    <w:p w14:paraId="45D68200" w14:textId="77777777" w:rsidR="000B09B6" w:rsidRPr="005A4907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cstheme="minorHAnsi"/>
          <w:sz w:val="20"/>
          <w:szCs w:val="20"/>
        </w:rPr>
      </w:pPr>
      <w:proofErr w:type="spellStart"/>
      <w:r w:rsidRPr="005A4907">
        <w:rPr>
          <w:rFonts w:cstheme="minorHAnsi"/>
          <w:sz w:val="20"/>
          <w:szCs w:val="20"/>
        </w:rPr>
        <w:t>Grantobiorca</w:t>
      </w:r>
      <w:proofErr w:type="spellEnd"/>
      <w:r w:rsidRPr="005A4907">
        <w:rPr>
          <w:rFonts w:cstheme="minorHAnsi"/>
          <w:sz w:val="20"/>
          <w:szCs w:val="20"/>
        </w:rPr>
        <w:t xml:space="preserve"> zobowiązuje się do informowania LGD o wynikach kontroli prowadzonych przez podmioty uprawnione w zakresie przetwarzania danych osobowych wraz z informacją na temat zastosowania się do wydanych zaleceń, o których mowa w ust. 32.</w:t>
      </w:r>
    </w:p>
    <w:p w14:paraId="51462585" w14:textId="77777777" w:rsidR="000B09B6" w:rsidRPr="005A4907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cstheme="minorHAnsi"/>
          <w:sz w:val="20"/>
          <w:szCs w:val="20"/>
        </w:rPr>
      </w:pPr>
      <w:proofErr w:type="spellStart"/>
      <w:r w:rsidRPr="005A4907">
        <w:rPr>
          <w:rFonts w:cstheme="minorHAnsi"/>
          <w:sz w:val="20"/>
          <w:szCs w:val="20"/>
        </w:rPr>
        <w:t>Grantobiorca</w:t>
      </w:r>
      <w:proofErr w:type="spellEnd"/>
      <w:r w:rsidRPr="005A4907">
        <w:rPr>
          <w:rFonts w:cstheme="minorHAnsi"/>
          <w:sz w:val="20"/>
          <w:szCs w:val="20"/>
        </w:rPr>
        <w:t>, biorąc pod uwagę charakter przetwarzania, w miarę możliwości pomaga LGD poprzez odpowiednie środki techniczne i organizacyjne, wywiązać się z obowiązku odpowiadania na żądania osoby, której dane osobowe dotyczą, w zakresie wykonywania jej praw określonych w rozdziale III RODO.</w:t>
      </w:r>
    </w:p>
    <w:p w14:paraId="0B1A5243" w14:textId="77777777" w:rsidR="000B09B6" w:rsidRPr="005A4907" w:rsidRDefault="000B09B6" w:rsidP="005A4907">
      <w:pPr>
        <w:pStyle w:val="Akapitzlist"/>
        <w:numPr>
          <w:ilvl w:val="0"/>
          <w:numId w:val="35"/>
        </w:numPr>
        <w:spacing w:before="0" w:after="0"/>
        <w:ind w:left="426" w:hanging="426"/>
        <w:rPr>
          <w:rFonts w:cstheme="minorHAnsi"/>
          <w:sz w:val="20"/>
          <w:szCs w:val="20"/>
        </w:rPr>
      </w:pPr>
      <w:proofErr w:type="spellStart"/>
      <w:r w:rsidRPr="005A4907">
        <w:rPr>
          <w:rFonts w:cstheme="minorHAnsi"/>
          <w:sz w:val="20"/>
          <w:szCs w:val="20"/>
        </w:rPr>
        <w:t>Grantobiorca</w:t>
      </w:r>
      <w:proofErr w:type="spellEnd"/>
      <w:r w:rsidRPr="005A4907">
        <w:rPr>
          <w:rFonts w:cstheme="minorHAnsi"/>
          <w:sz w:val="20"/>
          <w:szCs w:val="20"/>
        </w:rPr>
        <w:t>, uwzględniając charakter przetwarzania oraz dostępne mu informacje, pomaga LGD Chełmno  wywiązać się z obowiązków określonych w art. 32–36 RODO.</w:t>
      </w:r>
    </w:p>
    <w:p w14:paraId="3E441B59" w14:textId="4B6D218A" w:rsidR="00DA1DAE" w:rsidRPr="006F53F4" w:rsidRDefault="00DA1DAE" w:rsidP="006F53F4">
      <w:pPr>
        <w:spacing w:before="0" w:after="0"/>
        <w:rPr>
          <w:rFonts w:cstheme="minorHAnsi"/>
          <w:sz w:val="20"/>
          <w:szCs w:val="20"/>
        </w:rPr>
      </w:pPr>
    </w:p>
    <w:p w14:paraId="55DA0431" w14:textId="77777777" w:rsidR="00DA1DAE" w:rsidRPr="00317ED3" w:rsidRDefault="00DA1DAE" w:rsidP="00DE1F1E">
      <w:pPr>
        <w:spacing w:before="0" w:after="0"/>
        <w:jc w:val="center"/>
        <w:rPr>
          <w:rFonts w:cstheme="minorHAnsi"/>
          <w:b/>
          <w:color w:val="0070C0"/>
          <w:sz w:val="20"/>
          <w:szCs w:val="20"/>
        </w:rPr>
      </w:pPr>
      <w:r w:rsidRPr="00317ED3">
        <w:rPr>
          <w:rFonts w:cstheme="minorHAnsi"/>
          <w:b/>
          <w:color w:val="0070C0"/>
          <w:sz w:val="20"/>
          <w:szCs w:val="20"/>
        </w:rPr>
        <w:t>Obowiązujące przepisy</w:t>
      </w:r>
    </w:p>
    <w:p w14:paraId="49A31918" w14:textId="293354F0" w:rsidR="00DA1DAE" w:rsidRPr="00317ED3" w:rsidRDefault="00DE1F1E" w:rsidP="00DE1F1E">
      <w:pPr>
        <w:spacing w:before="0" w:after="0"/>
        <w:jc w:val="center"/>
        <w:rPr>
          <w:rFonts w:cstheme="minorHAnsi"/>
          <w:b/>
          <w:color w:val="0070C0"/>
          <w:sz w:val="20"/>
          <w:szCs w:val="20"/>
        </w:rPr>
      </w:pPr>
      <w:r w:rsidRPr="00317ED3">
        <w:rPr>
          <w:rFonts w:cstheme="minorHAnsi"/>
          <w:b/>
          <w:color w:val="0070C0"/>
          <w:sz w:val="20"/>
          <w:szCs w:val="20"/>
        </w:rPr>
        <w:t>§ 22.</w:t>
      </w:r>
    </w:p>
    <w:p w14:paraId="7E3D0378" w14:textId="5BD34F67" w:rsidR="00DA1DAE" w:rsidRPr="00317ED3" w:rsidRDefault="00DA1DAE" w:rsidP="00DA1DAE">
      <w:p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lastRenderedPageBreak/>
        <w:t>W sprawach nieuregulowanych Umową zastos</w:t>
      </w:r>
      <w:r w:rsidR="009543F5" w:rsidRPr="00317ED3">
        <w:rPr>
          <w:rFonts w:cstheme="minorHAnsi"/>
          <w:sz w:val="20"/>
          <w:szCs w:val="20"/>
        </w:rPr>
        <w:t xml:space="preserve">owanie mają odpowiednie reguły </w:t>
      </w:r>
      <w:r w:rsidR="009543F5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>i zasady wynikające z Programu, odpowiednich prz</w:t>
      </w:r>
      <w:r w:rsidR="009543F5" w:rsidRPr="00317ED3">
        <w:rPr>
          <w:rFonts w:cstheme="minorHAnsi"/>
          <w:sz w:val="20"/>
          <w:szCs w:val="20"/>
        </w:rPr>
        <w:t xml:space="preserve">episów prawa Unii Europejskiej </w:t>
      </w:r>
      <w:r w:rsidR="009543F5" w:rsidRPr="00317ED3">
        <w:rPr>
          <w:rFonts w:cstheme="minorHAnsi"/>
          <w:sz w:val="20"/>
          <w:szCs w:val="20"/>
        </w:rPr>
        <w:br/>
      </w:r>
      <w:r w:rsidRPr="00317ED3">
        <w:rPr>
          <w:rFonts w:cstheme="minorHAnsi"/>
          <w:sz w:val="20"/>
          <w:szCs w:val="20"/>
        </w:rPr>
        <w:t>i prawa krajowego, w szczególności:</w:t>
      </w:r>
    </w:p>
    <w:p w14:paraId="57C2DB96" w14:textId="77777777" w:rsidR="009543F5" w:rsidRPr="00317ED3" w:rsidRDefault="00DA1DAE" w:rsidP="00B33209">
      <w:pPr>
        <w:pStyle w:val="Akapitzlist"/>
        <w:numPr>
          <w:ilvl w:val="0"/>
          <w:numId w:val="41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rozporządzenia ogólnego oraz jego aktów wykonawczych i aktów delegowanych;</w:t>
      </w:r>
    </w:p>
    <w:p w14:paraId="09D8C5DF" w14:textId="77777777" w:rsidR="009543F5" w:rsidRPr="00317ED3" w:rsidRDefault="00DA1DAE" w:rsidP="00B33209">
      <w:pPr>
        <w:pStyle w:val="Akapitzlist"/>
        <w:numPr>
          <w:ilvl w:val="0"/>
          <w:numId w:val="41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ustawy RLKS;</w:t>
      </w:r>
    </w:p>
    <w:p w14:paraId="15933AAE" w14:textId="77777777" w:rsidR="009543F5" w:rsidRPr="00317ED3" w:rsidRDefault="00DA1DAE" w:rsidP="00B33209">
      <w:pPr>
        <w:pStyle w:val="Akapitzlist"/>
        <w:numPr>
          <w:ilvl w:val="0"/>
          <w:numId w:val="41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ustawy wdrożeniowej;</w:t>
      </w:r>
    </w:p>
    <w:p w14:paraId="21A0E9BC" w14:textId="77777777" w:rsidR="009543F5" w:rsidRPr="00317ED3" w:rsidRDefault="00DA1DAE" w:rsidP="00B33209">
      <w:pPr>
        <w:pStyle w:val="Akapitzlist"/>
        <w:numPr>
          <w:ilvl w:val="0"/>
          <w:numId w:val="41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ustawy o finansach publicznych;</w:t>
      </w:r>
    </w:p>
    <w:p w14:paraId="2A13A84F" w14:textId="77777777" w:rsidR="009543F5" w:rsidRPr="00317ED3" w:rsidRDefault="00DA1DAE" w:rsidP="00B33209">
      <w:pPr>
        <w:pStyle w:val="Akapitzlist"/>
        <w:numPr>
          <w:ilvl w:val="0"/>
          <w:numId w:val="41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ustawy </w:t>
      </w:r>
      <w:proofErr w:type="spellStart"/>
      <w:r w:rsidRPr="00317ED3">
        <w:rPr>
          <w:rFonts w:cstheme="minorHAnsi"/>
          <w:sz w:val="20"/>
          <w:szCs w:val="20"/>
        </w:rPr>
        <w:t>Pzp</w:t>
      </w:r>
      <w:proofErr w:type="spellEnd"/>
      <w:r w:rsidRPr="00317ED3">
        <w:rPr>
          <w:rFonts w:cstheme="minorHAnsi"/>
          <w:sz w:val="20"/>
          <w:szCs w:val="20"/>
        </w:rPr>
        <w:t>;</w:t>
      </w:r>
    </w:p>
    <w:p w14:paraId="1D3777DB" w14:textId="77777777" w:rsidR="009543F5" w:rsidRPr="00317ED3" w:rsidRDefault="00DA1DAE" w:rsidP="00B33209">
      <w:pPr>
        <w:pStyle w:val="Akapitzlist"/>
        <w:numPr>
          <w:ilvl w:val="0"/>
          <w:numId w:val="41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kodeksu cywilnego;</w:t>
      </w:r>
    </w:p>
    <w:p w14:paraId="05ACF40D" w14:textId="77777777" w:rsidR="009543F5" w:rsidRPr="00317ED3" w:rsidRDefault="00DA1DAE" w:rsidP="00B33209">
      <w:pPr>
        <w:pStyle w:val="Akapitzlist"/>
        <w:numPr>
          <w:ilvl w:val="0"/>
          <w:numId w:val="41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ustawy o rachunkowości;</w:t>
      </w:r>
    </w:p>
    <w:p w14:paraId="3EFDF25A" w14:textId="77777777" w:rsidR="009543F5" w:rsidRPr="00317ED3" w:rsidRDefault="00DA1DAE" w:rsidP="00B33209">
      <w:pPr>
        <w:pStyle w:val="Akapitzlist"/>
        <w:numPr>
          <w:ilvl w:val="0"/>
          <w:numId w:val="41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ustawy o podatku od towarów i usług;</w:t>
      </w:r>
    </w:p>
    <w:p w14:paraId="11C56789" w14:textId="743584E0" w:rsidR="00DA1DAE" w:rsidRPr="00317ED3" w:rsidRDefault="00DA1DAE" w:rsidP="00B33209">
      <w:pPr>
        <w:pStyle w:val="Akapitzlist"/>
        <w:numPr>
          <w:ilvl w:val="0"/>
          <w:numId w:val="41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aktów wykonawczych do ustaw wskazanych w lit. b – h.</w:t>
      </w:r>
    </w:p>
    <w:p w14:paraId="5D21AB1D" w14:textId="77777777" w:rsidR="00DA1DAE" w:rsidRPr="00317ED3" w:rsidRDefault="00DA1DAE" w:rsidP="009543F5">
      <w:pPr>
        <w:spacing w:before="0" w:after="0"/>
        <w:jc w:val="center"/>
        <w:rPr>
          <w:rFonts w:cstheme="minorHAnsi"/>
          <w:b/>
          <w:color w:val="0070C0"/>
          <w:sz w:val="20"/>
          <w:szCs w:val="20"/>
        </w:rPr>
      </w:pPr>
      <w:r w:rsidRPr="00317ED3">
        <w:rPr>
          <w:rFonts w:cstheme="minorHAnsi"/>
          <w:b/>
          <w:color w:val="0070C0"/>
          <w:sz w:val="20"/>
          <w:szCs w:val="20"/>
        </w:rPr>
        <w:t>Rozstrzyganie sporów</w:t>
      </w:r>
    </w:p>
    <w:p w14:paraId="10DE7A3C" w14:textId="44378BF2" w:rsidR="00DA1DAE" w:rsidRPr="00317ED3" w:rsidRDefault="009543F5" w:rsidP="009543F5">
      <w:pPr>
        <w:spacing w:before="0" w:after="0"/>
        <w:jc w:val="center"/>
        <w:rPr>
          <w:rFonts w:cstheme="minorHAnsi"/>
          <w:b/>
          <w:color w:val="0070C0"/>
          <w:sz w:val="20"/>
          <w:szCs w:val="20"/>
        </w:rPr>
      </w:pPr>
      <w:r w:rsidRPr="00317ED3">
        <w:rPr>
          <w:rFonts w:cstheme="minorHAnsi"/>
          <w:b/>
          <w:color w:val="0070C0"/>
          <w:sz w:val="20"/>
          <w:szCs w:val="20"/>
        </w:rPr>
        <w:t>§ 23.</w:t>
      </w:r>
    </w:p>
    <w:p w14:paraId="4E648FE7" w14:textId="77777777" w:rsidR="009543F5" w:rsidRPr="00317ED3" w:rsidRDefault="00DA1DAE" w:rsidP="00B33209">
      <w:pPr>
        <w:pStyle w:val="Akapitzlist"/>
        <w:numPr>
          <w:ilvl w:val="0"/>
          <w:numId w:val="42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Wszelkie wątpliwości związane z realizacją Umowy będą wyjaśniane w formie pisemnej.</w:t>
      </w:r>
    </w:p>
    <w:p w14:paraId="2B56C45E" w14:textId="77777777" w:rsidR="009543F5" w:rsidRPr="00317ED3" w:rsidRDefault="00DA1DAE" w:rsidP="00B33209">
      <w:pPr>
        <w:pStyle w:val="Akapitzlist"/>
        <w:numPr>
          <w:ilvl w:val="0"/>
          <w:numId w:val="42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Spory wynikające z realizacji Umowy, Strony Umowy będą starały się rozwiązać polubownie.</w:t>
      </w:r>
    </w:p>
    <w:p w14:paraId="32BCD851" w14:textId="138ADDF7" w:rsidR="00DA1DAE" w:rsidRPr="00317ED3" w:rsidRDefault="00DA1DAE" w:rsidP="00B33209">
      <w:pPr>
        <w:pStyle w:val="Akapitzlist"/>
        <w:numPr>
          <w:ilvl w:val="0"/>
          <w:numId w:val="42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Jeżeli Strony Umowy nie dojdą do porozumienia na drodze polubownej, wówczas spory będą poddane rozstrzygnięciu przez sąd powszechny, właściwy dla siedziby LGD, z wyłączeniem spraw, które na podstawie powszechnie obowiązujących przepisów, podlegają odrębnemu postępowaniu.</w:t>
      </w:r>
    </w:p>
    <w:p w14:paraId="11C358CC" w14:textId="77777777" w:rsidR="00DA1DAE" w:rsidRPr="00317ED3" w:rsidRDefault="00DA1DAE" w:rsidP="009543F5">
      <w:pPr>
        <w:spacing w:before="0" w:after="0"/>
        <w:jc w:val="center"/>
        <w:rPr>
          <w:rFonts w:cstheme="minorHAnsi"/>
          <w:b/>
          <w:color w:val="0070C0"/>
          <w:sz w:val="20"/>
          <w:szCs w:val="20"/>
        </w:rPr>
      </w:pPr>
      <w:r w:rsidRPr="00317ED3">
        <w:rPr>
          <w:rFonts w:cstheme="minorHAnsi"/>
          <w:b/>
          <w:color w:val="0070C0"/>
          <w:sz w:val="20"/>
          <w:szCs w:val="20"/>
        </w:rPr>
        <w:t>Postanowienia końcowe</w:t>
      </w:r>
    </w:p>
    <w:p w14:paraId="3715A4D0" w14:textId="5171FC29" w:rsidR="00DA1DAE" w:rsidRPr="00317ED3" w:rsidRDefault="009543F5" w:rsidP="009543F5">
      <w:pPr>
        <w:spacing w:before="0" w:after="0"/>
        <w:jc w:val="center"/>
        <w:rPr>
          <w:rFonts w:cstheme="minorHAnsi"/>
          <w:b/>
          <w:color w:val="0070C0"/>
          <w:sz w:val="20"/>
          <w:szCs w:val="20"/>
        </w:rPr>
      </w:pPr>
      <w:r w:rsidRPr="00317ED3">
        <w:rPr>
          <w:rFonts w:cstheme="minorHAnsi"/>
          <w:b/>
          <w:color w:val="0070C0"/>
          <w:sz w:val="20"/>
          <w:szCs w:val="20"/>
        </w:rPr>
        <w:t>§ 24.</w:t>
      </w:r>
    </w:p>
    <w:p w14:paraId="546098E0" w14:textId="1CE389E9" w:rsidR="00DA1DAE" w:rsidRPr="00317ED3" w:rsidRDefault="00DA1DAE" w:rsidP="00B33209">
      <w:pPr>
        <w:pStyle w:val="Akapitzlist"/>
        <w:numPr>
          <w:ilvl w:val="0"/>
          <w:numId w:val="43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Strony Umowy zgodnie ustalają, że:</w:t>
      </w:r>
    </w:p>
    <w:p w14:paraId="1C41E3C0" w14:textId="77777777" w:rsidR="009543F5" w:rsidRPr="00317ED3" w:rsidRDefault="00DA1DAE" w:rsidP="00B33209">
      <w:pPr>
        <w:pStyle w:val="Akapitzlist"/>
        <w:numPr>
          <w:ilvl w:val="0"/>
          <w:numId w:val="44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w przypadku pism doręczanych za potwierdzeniem odbioru, odbierający pismo potwierdza doręczenie mu pisma swym podpisem ze wskazaniem daty doręczenia;</w:t>
      </w:r>
    </w:p>
    <w:p w14:paraId="59DA2482" w14:textId="26CB09A1" w:rsidR="00DA1DAE" w:rsidRPr="00317ED3" w:rsidRDefault="00DA1DAE" w:rsidP="00B33209">
      <w:pPr>
        <w:pStyle w:val="Akapitzlist"/>
        <w:numPr>
          <w:ilvl w:val="0"/>
          <w:numId w:val="44"/>
        </w:numPr>
        <w:spacing w:before="0" w:after="0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za dzień złożenia dokumentów przyjmuje się dzień ich wpływu do LGD.</w:t>
      </w:r>
    </w:p>
    <w:p w14:paraId="5BA7C903" w14:textId="44E99078" w:rsidR="00DA1DAE" w:rsidRPr="00317ED3" w:rsidRDefault="00DA1DAE" w:rsidP="00B33209">
      <w:pPr>
        <w:pStyle w:val="Akapitzlist"/>
        <w:numPr>
          <w:ilvl w:val="0"/>
          <w:numId w:val="43"/>
        </w:numPr>
        <w:spacing w:before="0" w:after="0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Umowa została sporządzona w …[liczba egzemplarzy słownie] … jednobrzmiących egzemplarzach: … [liczba egzemplarzy] … dla </w:t>
      </w:r>
      <w:proofErr w:type="spellStart"/>
      <w:r w:rsidRPr="00317ED3">
        <w:rPr>
          <w:rFonts w:cstheme="minorHAnsi"/>
          <w:sz w:val="20"/>
          <w:szCs w:val="20"/>
        </w:rPr>
        <w:t>Grantobiorcy</w:t>
      </w:r>
      <w:proofErr w:type="spellEnd"/>
      <w:r w:rsidRPr="00317ED3">
        <w:rPr>
          <w:rFonts w:cstheme="minorHAnsi"/>
          <w:sz w:val="20"/>
          <w:szCs w:val="20"/>
        </w:rPr>
        <w:t xml:space="preserve"> i … [liczba egzemplarzy] … dla LGD.</w:t>
      </w:r>
    </w:p>
    <w:p w14:paraId="4ED77239" w14:textId="77777777" w:rsidR="00DA1DAE" w:rsidRPr="00317ED3" w:rsidRDefault="00DA1DAE" w:rsidP="009543F5">
      <w:pPr>
        <w:spacing w:before="0" w:after="0"/>
        <w:jc w:val="center"/>
        <w:rPr>
          <w:rFonts w:cstheme="minorHAnsi"/>
          <w:b/>
          <w:color w:val="0070C0"/>
          <w:sz w:val="20"/>
          <w:szCs w:val="20"/>
        </w:rPr>
      </w:pPr>
      <w:r w:rsidRPr="00317ED3">
        <w:rPr>
          <w:rFonts w:cstheme="minorHAnsi"/>
          <w:b/>
          <w:color w:val="0070C0"/>
          <w:sz w:val="20"/>
          <w:szCs w:val="20"/>
        </w:rPr>
        <w:t>Załączniki</w:t>
      </w:r>
    </w:p>
    <w:p w14:paraId="237EDD9E" w14:textId="4F58134D" w:rsidR="00DA1DAE" w:rsidRPr="00317ED3" w:rsidRDefault="009543F5" w:rsidP="009543F5">
      <w:pPr>
        <w:spacing w:before="0" w:after="0"/>
        <w:jc w:val="center"/>
        <w:rPr>
          <w:rFonts w:cstheme="minorHAnsi"/>
          <w:b/>
          <w:color w:val="0070C0"/>
          <w:sz w:val="20"/>
          <w:szCs w:val="20"/>
        </w:rPr>
      </w:pPr>
      <w:r w:rsidRPr="00317ED3">
        <w:rPr>
          <w:rFonts w:cstheme="minorHAnsi"/>
          <w:b/>
          <w:color w:val="0070C0"/>
          <w:sz w:val="20"/>
          <w:szCs w:val="20"/>
        </w:rPr>
        <w:t>§ 25.</w:t>
      </w:r>
    </w:p>
    <w:p w14:paraId="3EC08C70" w14:textId="77777777" w:rsidR="00A41932" w:rsidRPr="00317ED3" w:rsidRDefault="00A41932" w:rsidP="00A41932">
      <w:pPr>
        <w:spacing w:before="0" w:after="0" w:line="240" w:lineRule="auto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Integralną część Umowy stanowią następujące załączniki:</w:t>
      </w:r>
    </w:p>
    <w:p w14:paraId="7BD88664" w14:textId="77777777" w:rsidR="00A41932" w:rsidRPr="00317ED3" w:rsidRDefault="00A41932" w:rsidP="00A41932">
      <w:pPr>
        <w:pStyle w:val="Akapitzlist"/>
        <w:numPr>
          <w:ilvl w:val="0"/>
          <w:numId w:val="45"/>
        </w:numPr>
        <w:spacing w:before="0" w:after="0" w:line="240" w:lineRule="auto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Załącznik nr 1 - Obowiązki informacyjne </w:t>
      </w:r>
      <w:proofErr w:type="spellStart"/>
      <w:r w:rsidRPr="00317ED3">
        <w:rPr>
          <w:rFonts w:cstheme="minorHAnsi"/>
          <w:sz w:val="20"/>
          <w:szCs w:val="20"/>
        </w:rPr>
        <w:t>grantobiorcy</w:t>
      </w:r>
      <w:proofErr w:type="spellEnd"/>
      <w:r w:rsidRPr="00317ED3">
        <w:rPr>
          <w:rFonts w:cstheme="minorHAnsi"/>
          <w:sz w:val="20"/>
          <w:szCs w:val="20"/>
        </w:rPr>
        <w:t>;</w:t>
      </w:r>
    </w:p>
    <w:p w14:paraId="3CA8A523" w14:textId="77777777" w:rsidR="00A41932" w:rsidRPr="00317ED3" w:rsidRDefault="00A41932" w:rsidP="00A41932">
      <w:pPr>
        <w:pStyle w:val="Akapitzlist"/>
        <w:numPr>
          <w:ilvl w:val="0"/>
          <w:numId w:val="45"/>
        </w:numPr>
        <w:spacing w:before="0" w:after="0" w:line="240" w:lineRule="auto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Załącznik nr 2 - Harmonogram płatności;</w:t>
      </w:r>
    </w:p>
    <w:p w14:paraId="2CD3FE77" w14:textId="77777777" w:rsidR="00A41932" w:rsidRPr="00317ED3" w:rsidRDefault="00A41932" w:rsidP="00A41932">
      <w:pPr>
        <w:pStyle w:val="Akapitzlist"/>
        <w:numPr>
          <w:ilvl w:val="0"/>
          <w:numId w:val="45"/>
        </w:numPr>
        <w:spacing w:before="0" w:after="0" w:line="240" w:lineRule="auto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Załącznik nr 3 - Wzór upoważnienia do przetwarzania danych osobowych;</w:t>
      </w:r>
    </w:p>
    <w:p w14:paraId="5BD5F166" w14:textId="77777777" w:rsidR="00A41932" w:rsidRPr="00317ED3" w:rsidRDefault="00A41932" w:rsidP="00A41932">
      <w:pPr>
        <w:pStyle w:val="Akapitzlist"/>
        <w:numPr>
          <w:ilvl w:val="0"/>
          <w:numId w:val="45"/>
        </w:numPr>
        <w:spacing w:before="0" w:after="0" w:line="240" w:lineRule="auto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Załącznik nr 4 - Wzór odwołania upoważnienia do przetwarzania danych osobowych;</w:t>
      </w:r>
    </w:p>
    <w:p w14:paraId="399AAB8C" w14:textId="77777777" w:rsidR="00A41932" w:rsidRPr="00317ED3" w:rsidRDefault="00A41932" w:rsidP="00A41932">
      <w:pPr>
        <w:pStyle w:val="Akapitzlist"/>
        <w:numPr>
          <w:ilvl w:val="0"/>
          <w:numId w:val="45"/>
        </w:numPr>
        <w:spacing w:before="0" w:after="0" w:line="240" w:lineRule="auto"/>
        <w:ind w:left="426" w:hanging="426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Załącznik nr 5 - Źródła finansowania projektu;</w:t>
      </w:r>
    </w:p>
    <w:p w14:paraId="7DB3FD5C" w14:textId="77777777" w:rsidR="00A41932" w:rsidRPr="00317ED3" w:rsidRDefault="00A41932" w:rsidP="00A41932">
      <w:pPr>
        <w:pStyle w:val="Akapitzlist"/>
        <w:numPr>
          <w:ilvl w:val="0"/>
          <w:numId w:val="45"/>
        </w:numPr>
        <w:spacing w:before="0" w:after="0" w:line="240" w:lineRule="auto"/>
        <w:ind w:left="284" w:hanging="284"/>
        <w:rPr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 xml:space="preserve">   Załącznik nr 6 - Wzór oświadczenia uczestnika Projektu;</w:t>
      </w:r>
    </w:p>
    <w:p w14:paraId="7D0BBB03" w14:textId="46498AAB" w:rsidR="00A41932" w:rsidRDefault="00A41932" w:rsidP="00A41932">
      <w:pPr>
        <w:pStyle w:val="Akapitzlist"/>
        <w:numPr>
          <w:ilvl w:val="0"/>
          <w:numId w:val="45"/>
        </w:numPr>
        <w:spacing w:before="0" w:after="0" w:line="240" w:lineRule="auto"/>
        <w:ind w:left="426" w:hanging="426"/>
        <w:rPr>
          <w:ins w:id="81" w:author="LGD" w:date="2019-11-22T10:40:00Z"/>
          <w:rFonts w:cstheme="minorHAnsi"/>
          <w:sz w:val="20"/>
          <w:szCs w:val="20"/>
        </w:rPr>
      </w:pPr>
      <w:r w:rsidRPr="00317ED3">
        <w:rPr>
          <w:rFonts w:cstheme="minorHAnsi"/>
          <w:sz w:val="20"/>
          <w:szCs w:val="20"/>
        </w:rPr>
        <w:t>Załącznik nr 7- Zakres danych osobowych powierzonych do przetwarzania;</w:t>
      </w:r>
    </w:p>
    <w:p w14:paraId="0E599645" w14:textId="17892094" w:rsidR="00946626" w:rsidRPr="00317ED3" w:rsidRDefault="00946626" w:rsidP="00A41932">
      <w:pPr>
        <w:pStyle w:val="Akapitzlist"/>
        <w:numPr>
          <w:ilvl w:val="0"/>
          <w:numId w:val="45"/>
        </w:numPr>
        <w:spacing w:before="0" w:after="0" w:line="240" w:lineRule="auto"/>
        <w:ind w:left="426" w:hanging="426"/>
        <w:rPr>
          <w:rFonts w:cstheme="minorHAnsi"/>
          <w:sz w:val="20"/>
          <w:szCs w:val="20"/>
        </w:rPr>
      </w:pPr>
      <w:ins w:id="82" w:author="LGD" w:date="2019-11-22T10:40:00Z">
        <w:r>
          <w:rPr>
            <w:rFonts w:cstheme="minorHAnsi"/>
            <w:sz w:val="20"/>
            <w:szCs w:val="20"/>
          </w:rPr>
          <w:t>Załącznik nr 8 – Wniose</w:t>
        </w:r>
      </w:ins>
      <w:ins w:id="83" w:author="LGD" w:date="2019-11-22T10:41:00Z">
        <w:r>
          <w:rPr>
            <w:rFonts w:cstheme="minorHAnsi"/>
            <w:sz w:val="20"/>
            <w:szCs w:val="20"/>
          </w:rPr>
          <w:t>k o dofinansowanie</w:t>
        </w:r>
      </w:ins>
    </w:p>
    <w:p w14:paraId="56FF9775" w14:textId="15AB634B" w:rsidR="00ED43C2" w:rsidRDefault="00ED43C2" w:rsidP="00A41932">
      <w:pPr>
        <w:spacing w:before="0" w:after="0"/>
        <w:rPr>
          <w:rFonts w:cstheme="minorHAnsi"/>
          <w:sz w:val="20"/>
          <w:szCs w:val="20"/>
          <w:highlight w:val="yellow"/>
        </w:rPr>
      </w:pPr>
    </w:p>
    <w:p w14:paraId="6B0CE37C" w14:textId="68800D2F" w:rsidR="00353E23" w:rsidRDefault="00353E23" w:rsidP="00A41932">
      <w:pPr>
        <w:spacing w:before="0" w:after="0"/>
        <w:rPr>
          <w:rFonts w:cstheme="minorHAnsi"/>
          <w:sz w:val="20"/>
          <w:szCs w:val="20"/>
          <w:highlight w:val="yellow"/>
        </w:rPr>
      </w:pPr>
    </w:p>
    <w:p w14:paraId="1386B359" w14:textId="319B06B2" w:rsidR="00353E23" w:rsidRDefault="00353E23" w:rsidP="00A41932">
      <w:pPr>
        <w:spacing w:before="0" w:after="0"/>
        <w:rPr>
          <w:rFonts w:cstheme="minorHAnsi"/>
          <w:sz w:val="20"/>
          <w:szCs w:val="20"/>
          <w:highlight w:val="yellow"/>
        </w:rPr>
      </w:pPr>
    </w:p>
    <w:p w14:paraId="235C9855" w14:textId="324CBB2A" w:rsidR="00353E23" w:rsidRDefault="00353E23" w:rsidP="00A41932">
      <w:pPr>
        <w:spacing w:before="0" w:after="0"/>
        <w:rPr>
          <w:rFonts w:cstheme="minorHAnsi"/>
          <w:sz w:val="20"/>
          <w:szCs w:val="20"/>
          <w:highlight w:val="yellow"/>
        </w:rPr>
      </w:pPr>
    </w:p>
    <w:p w14:paraId="44B4FC45" w14:textId="6E3EBDE1" w:rsidR="00353E23" w:rsidRDefault="00353E23" w:rsidP="00A41932">
      <w:pPr>
        <w:spacing w:before="0" w:after="0"/>
        <w:rPr>
          <w:rFonts w:cstheme="minorHAnsi"/>
          <w:sz w:val="20"/>
          <w:szCs w:val="20"/>
          <w:highlight w:val="yellow"/>
        </w:rPr>
      </w:pPr>
    </w:p>
    <w:p w14:paraId="78074045" w14:textId="493987AF" w:rsidR="00353E23" w:rsidRDefault="00353E23" w:rsidP="00A41932">
      <w:pPr>
        <w:spacing w:before="0" w:after="0"/>
        <w:rPr>
          <w:rFonts w:cstheme="minorHAnsi"/>
          <w:sz w:val="20"/>
          <w:szCs w:val="20"/>
          <w:highlight w:val="yellow"/>
        </w:rPr>
      </w:pPr>
    </w:p>
    <w:p w14:paraId="3F171EB7" w14:textId="750219A9" w:rsidR="00353E23" w:rsidRDefault="00353E23" w:rsidP="00A41932">
      <w:pPr>
        <w:spacing w:before="0" w:after="0"/>
        <w:rPr>
          <w:rFonts w:cstheme="minorHAnsi"/>
          <w:sz w:val="20"/>
          <w:szCs w:val="20"/>
          <w:highlight w:val="yellow"/>
        </w:rPr>
      </w:pPr>
    </w:p>
    <w:p w14:paraId="6C9F57A9" w14:textId="37F2E48F" w:rsidR="00353E23" w:rsidRDefault="00353E23" w:rsidP="00A41932">
      <w:pPr>
        <w:spacing w:before="0" w:after="0"/>
        <w:rPr>
          <w:rFonts w:cstheme="minorHAnsi"/>
          <w:sz w:val="20"/>
          <w:szCs w:val="20"/>
          <w:highlight w:val="yellow"/>
        </w:rPr>
      </w:pPr>
    </w:p>
    <w:p w14:paraId="7C3706A8" w14:textId="66074A86" w:rsidR="00353E23" w:rsidRDefault="00353E23" w:rsidP="00A41932">
      <w:pPr>
        <w:spacing w:before="0" w:after="0"/>
        <w:rPr>
          <w:rFonts w:cstheme="minorHAnsi"/>
          <w:sz w:val="20"/>
          <w:szCs w:val="20"/>
          <w:highlight w:val="yellow"/>
        </w:rPr>
      </w:pPr>
    </w:p>
    <w:p w14:paraId="40C2DB4F" w14:textId="0E643D5E" w:rsidR="00353E23" w:rsidRDefault="00353E23" w:rsidP="00A41932">
      <w:pPr>
        <w:spacing w:before="0" w:after="0"/>
        <w:rPr>
          <w:rFonts w:cstheme="minorHAnsi"/>
          <w:sz w:val="20"/>
          <w:szCs w:val="20"/>
          <w:highlight w:val="yellow"/>
        </w:rPr>
      </w:pPr>
    </w:p>
    <w:p w14:paraId="3693068E" w14:textId="416F5365" w:rsidR="00353E23" w:rsidRDefault="00353E23" w:rsidP="00A41932">
      <w:pPr>
        <w:spacing w:before="0" w:after="0"/>
        <w:rPr>
          <w:rFonts w:cstheme="minorHAnsi"/>
          <w:sz w:val="20"/>
          <w:szCs w:val="20"/>
          <w:highlight w:val="yellow"/>
        </w:rPr>
      </w:pPr>
    </w:p>
    <w:p w14:paraId="66DF336A" w14:textId="1BC44EAA" w:rsidR="00353E23" w:rsidRDefault="00353E23" w:rsidP="00A41932">
      <w:pPr>
        <w:spacing w:before="0" w:after="0"/>
        <w:rPr>
          <w:rFonts w:cstheme="minorHAnsi"/>
          <w:sz w:val="20"/>
          <w:szCs w:val="20"/>
          <w:highlight w:val="yellow"/>
        </w:rPr>
      </w:pPr>
    </w:p>
    <w:p w14:paraId="550A8B7A" w14:textId="2A878613" w:rsidR="00353E23" w:rsidRDefault="00353E23" w:rsidP="00A41932">
      <w:pPr>
        <w:spacing w:before="0" w:after="0"/>
        <w:rPr>
          <w:rFonts w:cstheme="minorHAnsi"/>
          <w:sz w:val="20"/>
          <w:szCs w:val="20"/>
          <w:highlight w:val="yellow"/>
        </w:rPr>
      </w:pPr>
    </w:p>
    <w:p w14:paraId="2C2F452B" w14:textId="2C7D5A4A" w:rsidR="00AB7862" w:rsidRDefault="00AB7862" w:rsidP="00A41932">
      <w:pPr>
        <w:spacing w:before="0" w:after="0"/>
        <w:rPr>
          <w:rFonts w:cstheme="minorHAnsi"/>
          <w:sz w:val="20"/>
          <w:szCs w:val="20"/>
          <w:highlight w:val="yellow"/>
        </w:rPr>
      </w:pPr>
    </w:p>
    <w:p w14:paraId="5FFD904A" w14:textId="1D9544B2" w:rsidR="00AB7862" w:rsidRDefault="00AB7862" w:rsidP="00A41932">
      <w:pPr>
        <w:spacing w:before="0" w:after="0"/>
        <w:rPr>
          <w:rFonts w:cstheme="minorHAnsi"/>
          <w:sz w:val="20"/>
          <w:szCs w:val="20"/>
          <w:highlight w:val="yellow"/>
        </w:rPr>
      </w:pPr>
    </w:p>
    <w:p w14:paraId="02792407" w14:textId="7C67DF54" w:rsidR="00AB7862" w:rsidRDefault="00AB7862" w:rsidP="00A41932">
      <w:pPr>
        <w:spacing w:before="0" w:after="0"/>
        <w:rPr>
          <w:rFonts w:cstheme="minorHAnsi"/>
          <w:sz w:val="20"/>
          <w:szCs w:val="20"/>
          <w:highlight w:val="yellow"/>
        </w:rPr>
      </w:pPr>
    </w:p>
    <w:p w14:paraId="37EFA1F7" w14:textId="7F25424A" w:rsidR="00AB7862" w:rsidRDefault="00AB7862" w:rsidP="00A41932">
      <w:pPr>
        <w:spacing w:before="0" w:after="0"/>
        <w:rPr>
          <w:rFonts w:cstheme="minorHAnsi"/>
          <w:sz w:val="20"/>
          <w:szCs w:val="20"/>
          <w:highlight w:val="yellow"/>
        </w:rPr>
      </w:pPr>
    </w:p>
    <w:p w14:paraId="536D0E9D" w14:textId="19D66F16" w:rsidR="00AB7862" w:rsidRDefault="00AB7862" w:rsidP="00A41932">
      <w:pPr>
        <w:spacing w:before="0" w:after="0"/>
        <w:rPr>
          <w:rFonts w:cstheme="minorHAnsi"/>
          <w:sz w:val="20"/>
          <w:szCs w:val="20"/>
          <w:highlight w:val="yellow"/>
        </w:rPr>
      </w:pPr>
    </w:p>
    <w:p w14:paraId="52704E7F" w14:textId="39803E1F" w:rsidR="00AB7862" w:rsidRDefault="00AB7862" w:rsidP="00A41932">
      <w:pPr>
        <w:spacing w:before="0" w:after="0"/>
        <w:rPr>
          <w:rFonts w:cstheme="minorHAnsi"/>
          <w:sz w:val="20"/>
          <w:szCs w:val="20"/>
          <w:highlight w:val="yellow"/>
        </w:rPr>
      </w:pPr>
    </w:p>
    <w:p w14:paraId="07DBF8E4" w14:textId="1CE7FD33" w:rsidR="00AB7862" w:rsidRDefault="00AB7862" w:rsidP="00A41932">
      <w:pPr>
        <w:spacing w:before="0" w:after="0"/>
        <w:rPr>
          <w:rFonts w:cstheme="minorHAnsi"/>
          <w:sz w:val="20"/>
          <w:szCs w:val="20"/>
          <w:highlight w:val="yellow"/>
        </w:rPr>
      </w:pPr>
    </w:p>
    <w:p w14:paraId="0AE9541D" w14:textId="344C940F" w:rsidR="00AB7862" w:rsidRDefault="00AB7862" w:rsidP="00A41932">
      <w:pPr>
        <w:spacing w:before="0" w:after="0"/>
        <w:rPr>
          <w:rFonts w:cstheme="minorHAnsi"/>
          <w:sz w:val="20"/>
          <w:szCs w:val="20"/>
          <w:highlight w:val="yellow"/>
        </w:rPr>
      </w:pPr>
    </w:p>
    <w:p w14:paraId="78D8CDC6" w14:textId="305B2C54" w:rsidR="00AB7862" w:rsidRDefault="00AB7862" w:rsidP="00A41932">
      <w:pPr>
        <w:spacing w:before="0" w:after="0"/>
        <w:rPr>
          <w:rFonts w:cstheme="minorHAnsi"/>
          <w:sz w:val="20"/>
          <w:szCs w:val="20"/>
          <w:highlight w:val="yellow"/>
        </w:rPr>
      </w:pPr>
    </w:p>
    <w:p w14:paraId="34C04EAF" w14:textId="509763F1" w:rsidR="00AB7862" w:rsidRDefault="00AB7862" w:rsidP="00A41932">
      <w:pPr>
        <w:spacing w:before="0" w:after="0"/>
        <w:rPr>
          <w:rFonts w:cstheme="minorHAnsi"/>
          <w:sz w:val="20"/>
          <w:szCs w:val="20"/>
          <w:highlight w:val="yellow"/>
        </w:rPr>
      </w:pPr>
    </w:p>
    <w:p w14:paraId="5AE2029E" w14:textId="2B8B6115" w:rsidR="00AB7862" w:rsidRDefault="00AB7862" w:rsidP="00A41932">
      <w:pPr>
        <w:spacing w:before="0" w:after="0"/>
        <w:rPr>
          <w:rFonts w:cstheme="minorHAnsi"/>
          <w:sz w:val="20"/>
          <w:szCs w:val="20"/>
          <w:highlight w:val="yellow"/>
        </w:rPr>
      </w:pPr>
    </w:p>
    <w:p w14:paraId="1D183BDF" w14:textId="45BD9A4D" w:rsidR="00AB7862" w:rsidRDefault="00AB7862" w:rsidP="00A41932">
      <w:pPr>
        <w:spacing w:before="0" w:after="0"/>
        <w:rPr>
          <w:rFonts w:cstheme="minorHAnsi"/>
          <w:sz w:val="20"/>
          <w:szCs w:val="20"/>
          <w:highlight w:val="yellow"/>
        </w:rPr>
      </w:pPr>
    </w:p>
    <w:p w14:paraId="15D54FF8" w14:textId="3369A853" w:rsidR="00AB7862" w:rsidRDefault="00AB7862" w:rsidP="00A41932">
      <w:pPr>
        <w:spacing w:before="0" w:after="0"/>
        <w:rPr>
          <w:rFonts w:cstheme="minorHAnsi"/>
          <w:sz w:val="20"/>
          <w:szCs w:val="20"/>
          <w:highlight w:val="yellow"/>
        </w:rPr>
      </w:pPr>
    </w:p>
    <w:p w14:paraId="776B39B6" w14:textId="6791F8D8" w:rsidR="00AB7862" w:rsidRDefault="00AB7862" w:rsidP="00A41932">
      <w:pPr>
        <w:spacing w:before="0" w:after="0"/>
        <w:rPr>
          <w:rFonts w:cstheme="minorHAnsi"/>
          <w:sz w:val="20"/>
          <w:szCs w:val="20"/>
          <w:highlight w:val="yellow"/>
        </w:rPr>
      </w:pPr>
    </w:p>
    <w:p w14:paraId="55FE62F5" w14:textId="1B272214" w:rsidR="00353E23" w:rsidRDefault="00353E23" w:rsidP="00A41932">
      <w:pPr>
        <w:spacing w:before="0" w:after="0"/>
        <w:rPr>
          <w:rFonts w:cstheme="minorHAnsi"/>
          <w:sz w:val="20"/>
          <w:szCs w:val="20"/>
          <w:highlight w:val="yellow"/>
        </w:rPr>
      </w:pPr>
    </w:p>
    <w:p w14:paraId="22BF399D" w14:textId="77777777" w:rsidR="00353E23" w:rsidRDefault="00353E23" w:rsidP="00353E23">
      <w:pPr>
        <w:spacing w:before="0" w:after="0" w:line="240" w:lineRule="auto"/>
        <w:rPr>
          <w:rFonts w:cstheme="minorHAnsi"/>
          <w:sz w:val="20"/>
          <w:szCs w:val="20"/>
          <w:highlight w:val="yellow"/>
        </w:rPr>
      </w:pPr>
    </w:p>
    <w:p w14:paraId="6BAF63F7" w14:textId="77777777" w:rsidR="002C2106" w:rsidRDefault="002C2106">
      <w:p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br w:type="page"/>
      </w:r>
    </w:p>
    <w:p w14:paraId="6737410D" w14:textId="77777777" w:rsidR="002C2106" w:rsidRDefault="002C2106" w:rsidP="00353E23">
      <w:pPr>
        <w:spacing w:before="0" w:after="0" w:line="240" w:lineRule="auto"/>
        <w:rPr>
          <w:rFonts w:cstheme="minorHAnsi"/>
          <w:sz w:val="20"/>
          <w:szCs w:val="20"/>
        </w:rPr>
        <w:sectPr w:rsidR="002C2106" w:rsidSect="0072043D">
          <w:headerReference w:type="default" r:id="rId9"/>
          <w:footerReference w:type="default" r:id="rId10"/>
          <w:pgSz w:w="11906" w:h="16838"/>
          <w:pgMar w:top="1588" w:right="1418" w:bottom="993" w:left="1418" w:header="340" w:footer="709" w:gutter="0"/>
          <w:cols w:space="708"/>
          <w:docGrid w:linePitch="360"/>
        </w:sectPr>
      </w:pPr>
    </w:p>
    <w:p w14:paraId="7F8FF69C" w14:textId="200126B9" w:rsidR="00353E23" w:rsidRDefault="00353E23" w:rsidP="00353E23">
      <w:pPr>
        <w:spacing w:before="0" w:after="0" w:line="240" w:lineRule="auto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lastRenderedPageBreak/>
        <w:t xml:space="preserve">Załącznik nr 1 - Obowiązki informacyjne </w:t>
      </w:r>
      <w:proofErr w:type="spellStart"/>
      <w:r w:rsidRPr="00AC5E63">
        <w:rPr>
          <w:rFonts w:cstheme="minorHAnsi"/>
          <w:sz w:val="20"/>
          <w:szCs w:val="20"/>
        </w:rPr>
        <w:t>grantobiorcy</w:t>
      </w:r>
      <w:proofErr w:type="spellEnd"/>
      <w:r w:rsidRPr="00AC5E63">
        <w:rPr>
          <w:rFonts w:cstheme="minorHAnsi"/>
          <w:sz w:val="20"/>
          <w:szCs w:val="20"/>
        </w:rPr>
        <w:t>;</w:t>
      </w:r>
    </w:p>
    <w:p w14:paraId="5995FA53" w14:textId="070115A5" w:rsidR="00353E23" w:rsidRPr="00AC5E63" w:rsidRDefault="00353E23" w:rsidP="00353E23">
      <w:pPr>
        <w:jc w:val="center"/>
        <w:rPr>
          <w:rFonts w:cstheme="minorHAnsi"/>
          <w:b/>
          <w:sz w:val="20"/>
          <w:szCs w:val="20"/>
        </w:rPr>
      </w:pPr>
      <w:r w:rsidRPr="00AC5E63">
        <w:rPr>
          <w:rFonts w:cstheme="minorHAnsi"/>
          <w:b/>
          <w:sz w:val="20"/>
          <w:szCs w:val="20"/>
        </w:rPr>
        <w:t>OBOWIĄZKI INFORMACYJNE BENEFICJENTA</w:t>
      </w:r>
    </w:p>
    <w:p w14:paraId="69B11BEA" w14:textId="77777777" w:rsidR="00353E23" w:rsidRPr="00AC5E63" w:rsidRDefault="00353E23" w:rsidP="0028271E">
      <w:pPr>
        <w:numPr>
          <w:ilvl w:val="0"/>
          <w:numId w:val="49"/>
        </w:numPr>
        <w:spacing w:before="0" w:after="200" w:line="276" w:lineRule="auto"/>
        <w:ind w:left="426"/>
        <w:rPr>
          <w:rFonts w:cstheme="minorHAnsi"/>
          <w:b/>
          <w:sz w:val="20"/>
          <w:szCs w:val="20"/>
        </w:rPr>
      </w:pPr>
      <w:r w:rsidRPr="00AC5E63">
        <w:rPr>
          <w:rFonts w:cstheme="minorHAnsi"/>
          <w:b/>
          <w:sz w:val="20"/>
          <w:szCs w:val="20"/>
        </w:rPr>
        <w:t>Jakie obowiązkowe działania informacyjne i promocyjne musisz przeprowadzić?</w:t>
      </w:r>
    </w:p>
    <w:p w14:paraId="4A88D113" w14:textId="77777777" w:rsidR="00353E23" w:rsidRPr="00AC5E63" w:rsidRDefault="00353E23" w:rsidP="00353E23">
      <w:pPr>
        <w:contextualSpacing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>Aby poinformować opinię publiczną (w tym odbiorców rezultatów projektu) oraz osoby i podmioty uczestniczące w projekcie o uzyskanym dofinansowaniu musisz:</w:t>
      </w:r>
    </w:p>
    <w:p w14:paraId="7DC9A369" w14:textId="77777777" w:rsidR="00353E23" w:rsidRPr="00AC5E63" w:rsidRDefault="00353E23" w:rsidP="00353E23">
      <w:pPr>
        <w:contextualSpacing/>
        <w:rPr>
          <w:rFonts w:cstheme="minorHAnsi"/>
          <w:sz w:val="20"/>
          <w:szCs w:val="20"/>
        </w:rPr>
      </w:pPr>
    </w:p>
    <w:p w14:paraId="3B8EE75C" w14:textId="77777777" w:rsidR="00353E23" w:rsidRPr="00AC5E63" w:rsidRDefault="00353E23" w:rsidP="0028271E">
      <w:pPr>
        <w:numPr>
          <w:ilvl w:val="0"/>
          <w:numId w:val="46"/>
        </w:numPr>
        <w:spacing w:before="0" w:after="0" w:line="240" w:lineRule="auto"/>
        <w:ind w:left="426" w:hanging="426"/>
        <w:contextualSpacing/>
        <w:rPr>
          <w:rFonts w:cstheme="minorHAnsi"/>
          <w:sz w:val="20"/>
          <w:szCs w:val="20"/>
        </w:rPr>
      </w:pPr>
      <w:r w:rsidRPr="00AC5E63">
        <w:rPr>
          <w:rFonts w:cstheme="minorHAnsi"/>
          <w:b/>
          <w:sz w:val="20"/>
          <w:szCs w:val="20"/>
        </w:rPr>
        <w:t>oznaczać znakiem Funduszy Europejskich, barwami RP i znakiem Unii Europejskiej oraz herbem województwa kujawsko-pomorskiego</w:t>
      </w:r>
      <w:r w:rsidRPr="00AC5E63">
        <w:rPr>
          <w:rFonts w:cstheme="minorHAnsi"/>
          <w:sz w:val="20"/>
          <w:szCs w:val="20"/>
        </w:rPr>
        <w:t>:</w:t>
      </w:r>
    </w:p>
    <w:p w14:paraId="744E83C5" w14:textId="77777777" w:rsidR="00353E23" w:rsidRPr="00AC5E63" w:rsidRDefault="00353E23" w:rsidP="00353E23">
      <w:pPr>
        <w:ind w:left="426"/>
        <w:contextualSpacing/>
        <w:rPr>
          <w:rFonts w:cstheme="minorHAnsi"/>
          <w:sz w:val="20"/>
          <w:szCs w:val="20"/>
        </w:rPr>
      </w:pPr>
    </w:p>
    <w:p w14:paraId="0322041F" w14:textId="77777777" w:rsidR="00353E23" w:rsidRPr="00AC5E63" w:rsidRDefault="00353E23" w:rsidP="0028271E">
      <w:pPr>
        <w:numPr>
          <w:ilvl w:val="0"/>
          <w:numId w:val="47"/>
        </w:numPr>
        <w:spacing w:before="0" w:after="0" w:line="240" w:lineRule="auto"/>
        <w:ind w:left="709" w:hanging="283"/>
        <w:contextualSpacing/>
        <w:rPr>
          <w:rFonts w:cstheme="minorHAnsi"/>
          <w:sz w:val="20"/>
          <w:szCs w:val="20"/>
        </w:rPr>
      </w:pPr>
      <w:r w:rsidRPr="00AC5E63">
        <w:rPr>
          <w:rFonts w:cstheme="minorHAnsi"/>
          <w:b/>
          <w:sz w:val="20"/>
          <w:szCs w:val="20"/>
        </w:rPr>
        <w:t>wszystkie działania informacyjne i promocyjne dotyczące projektu</w:t>
      </w:r>
      <w:r w:rsidRPr="00AC5E63">
        <w:rPr>
          <w:rFonts w:cstheme="minorHAnsi"/>
          <w:sz w:val="20"/>
          <w:szCs w:val="20"/>
        </w:rPr>
        <w:t xml:space="preserve"> (jeśli takie działania będziesz prowadzić), np. ulotki, broszury, publikacje, notatki prasowe, strony internetowe, newslettery, mailing, materiały filmowe, materiały promocyjne, konferencje, spotkania,</w:t>
      </w:r>
    </w:p>
    <w:p w14:paraId="4B04CDF0" w14:textId="77777777" w:rsidR="00353E23" w:rsidRPr="00AC5E63" w:rsidRDefault="00353E23" w:rsidP="00353E23">
      <w:pPr>
        <w:ind w:left="709" w:hanging="283"/>
        <w:contextualSpacing/>
        <w:rPr>
          <w:rFonts w:cstheme="minorHAnsi"/>
          <w:sz w:val="10"/>
          <w:szCs w:val="10"/>
        </w:rPr>
      </w:pPr>
    </w:p>
    <w:p w14:paraId="125D3E45" w14:textId="77777777" w:rsidR="00353E23" w:rsidRPr="00AC5E63" w:rsidRDefault="00353E23" w:rsidP="0028271E">
      <w:pPr>
        <w:numPr>
          <w:ilvl w:val="0"/>
          <w:numId w:val="47"/>
        </w:numPr>
        <w:spacing w:before="0" w:after="0" w:line="240" w:lineRule="auto"/>
        <w:ind w:left="709" w:hanging="283"/>
        <w:contextualSpacing/>
        <w:rPr>
          <w:rFonts w:cstheme="minorHAnsi"/>
          <w:sz w:val="20"/>
          <w:szCs w:val="20"/>
        </w:rPr>
      </w:pPr>
      <w:r w:rsidRPr="00AC5E63">
        <w:rPr>
          <w:rFonts w:cstheme="minorHAnsi"/>
          <w:b/>
          <w:sz w:val="20"/>
          <w:szCs w:val="20"/>
        </w:rPr>
        <w:t>dokumenty związane z realizacją projektu, które podajesz do wiadomości publicznej</w:t>
      </w:r>
      <w:r w:rsidRPr="00AC5E63">
        <w:rPr>
          <w:rFonts w:cstheme="minorHAnsi"/>
          <w:sz w:val="20"/>
          <w:szCs w:val="20"/>
        </w:rPr>
        <w:t>, np. dokumentację przetargową, ogłoszenia, analizy, raporty, wzory umów, wzory wniosków,</w:t>
      </w:r>
    </w:p>
    <w:p w14:paraId="1E2A8B86" w14:textId="77777777" w:rsidR="00353E23" w:rsidRPr="00AC5E63" w:rsidRDefault="00353E23" w:rsidP="00353E23">
      <w:pPr>
        <w:ind w:left="709" w:hanging="283"/>
        <w:contextualSpacing/>
        <w:rPr>
          <w:rFonts w:cstheme="minorHAnsi"/>
          <w:sz w:val="10"/>
          <w:szCs w:val="10"/>
        </w:rPr>
      </w:pPr>
    </w:p>
    <w:p w14:paraId="61375ED5" w14:textId="77777777" w:rsidR="00353E23" w:rsidRPr="00AC5E63" w:rsidRDefault="00353E23" w:rsidP="0028271E">
      <w:pPr>
        <w:numPr>
          <w:ilvl w:val="0"/>
          <w:numId w:val="47"/>
        </w:numPr>
        <w:spacing w:before="0" w:after="0" w:line="240" w:lineRule="auto"/>
        <w:ind w:left="709" w:hanging="283"/>
        <w:contextualSpacing/>
        <w:rPr>
          <w:rFonts w:cstheme="minorHAnsi"/>
          <w:sz w:val="20"/>
          <w:szCs w:val="20"/>
        </w:rPr>
      </w:pPr>
      <w:r w:rsidRPr="00AC5E63">
        <w:rPr>
          <w:rFonts w:cstheme="minorHAnsi"/>
          <w:b/>
          <w:sz w:val="20"/>
          <w:szCs w:val="20"/>
        </w:rPr>
        <w:t>dokumenty i materiały dla osób i podmiotów uczestniczących w projekcie</w:t>
      </w:r>
      <w:r w:rsidRPr="00AC5E63">
        <w:rPr>
          <w:rFonts w:cstheme="minorHAnsi"/>
          <w:sz w:val="20"/>
          <w:szCs w:val="20"/>
        </w:rPr>
        <w:t xml:space="preserve">, np. zaświadczenia, certyfikaty, zaproszenia, materiały informacyjne, programy szkoleń </w:t>
      </w:r>
      <w:r w:rsidRPr="00AC5E63">
        <w:rPr>
          <w:rFonts w:cstheme="minorHAnsi"/>
          <w:sz w:val="20"/>
          <w:szCs w:val="20"/>
        </w:rPr>
        <w:br/>
        <w:t>i warsztatów, listy obecności, prezentacje multimedialne, kierowaną do nich korespondencję, umowy;</w:t>
      </w:r>
    </w:p>
    <w:p w14:paraId="243DF257" w14:textId="77777777" w:rsidR="00353E23" w:rsidRPr="00AC5E63" w:rsidRDefault="00353E23" w:rsidP="00353E23">
      <w:pPr>
        <w:contextualSpacing/>
        <w:rPr>
          <w:rFonts w:cstheme="minorHAnsi"/>
          <w:sz w:val="20"/>
          <w:szCs w:val="20"/>
        </w:rPr>
      </w:pPr>
    </w:p>
    <w:p w14:paraId="7786A8BA" w14:textId="7651C2AE" w:rsidR="00353E23" w:rsidRPr="00AC5E63" w:rsidRDefault="00353E23" w:rsidP="0028271E">
      <w:pPr>
        <w:numPr>
          <w:ilvl w:val="0"/>
          <w:numId w:val="46"/>
        </w:numPr>
        <w:spacing w:before="0" w:after="0" w:line="240" w:lineRule="auto"/>
        <w:ind w:left="426" w:hanging="426"/>
        <w:contextualSpacing/>
        <w:rPr>
          <w:rFonts w:cstheme="minorHAnsi"/>
          <w:sz w:val="20"/>
          <w:szCs w:val="20"/>
        </w:rPr>
      </w:pPr>
      <w:r w:rsidRPr="00AC5E63">
        <w:rPr>
          <w:rFonts w:cstheme="minorHAnsi"/>
          <w:b/>
          <w:sz w:val="20"/>
          <w:szCs w:val="20"/>
        </w:rPr>
        <w:t xml:space="preserve">umieścić plakat </w:t>
      </w:r>
      <w:r w:rsidRPr="00AC5E63">
        <w:rPr>
          <w:rFonts w:cstheme="minorHAnsi"/>
          <w:sz w:val="20"/>
          <w:szCs w:val="20"/>
        </w:rPr>
        <w:t>w miejscu realizacji projektu;</w:t>
      </w:r>
    </w:p>
    <w:p w14:paraId="0403DF76" w14:textId="77777777" w:rsidR="00353E23" w:rsidRPr="00AC5E63" w:rsidRDefault="00353E23" w:rsidP="0028271E">
      <w:pPr>
        <w:numPr>
          <w:ilvl w:val="0"/>
          <w:numId w:val="46"/>
        </w:numPr>
        <w:spacing w:before="0" w:after="0" w:line="240" w:lineRule="auto"/>
        <w:ind w:left="426" w:hanging="426"/>
        <w:contextualSpacing/>
        <w:rPr>
          <w:rFonts w:cstheme="minorHAnsi"/>
          <w:sz w:val="20"/>
          <w:szCs w:val="20"/>
        </w:rPr>
      </w:pPr>
      <w:r w:rsidRPr="00AC5E63">
        <w:rPr>
          <w:rFonts w:cstheme="minorHAnsi"/>
          <w:b/>
          <w:sz w:val="20"/>
          <w:szCs w:val="20"/>
        </w:rPr>
        <w:t>umieścić opis projektu na stronie internetowej</w:t>
      </w:r>
      <w:r w:rsidRPr="00AC5E63">
        <w:rPr>
          <w:rFonts w:cstheme="minorHAnsi"/>
          <w:sz w:val="20"/>
          <w:szCs w:val="20"/>
        </w:rPr>
        <w:t xml:space="preserve"> (jeśli masz stronę internetową);</w:t>
      </w:r>
    </w:p>
    <w:p w14:paraId="23A056F5" w14:textId="77777777" w:rsidR="00353E23" w:rsidRPr="00AC5E63" w:rsidRDefault="00353E23" w:rsidP="0028271E">
      <w:pPr>
        <w:numPr>
          <w:ilvl w:val="0"/>
          <w:numId w:val="46"/>
        </w:numPr>
        <w:spacing w:before="0" w:after="0" w:line="240" w:lineRule="auto"/>
        <w:ind w:left="426" w:hanging="426"/>
        <w:contextualSpacing/>
        <w:rPr>
          <w:rFonts w:cstheme="minorHAnsi"/>
          <w:sz w:val="20"/>
          <w:szCs w:val="20"/>
        </w:rPr>
      </w:pPr>
      <w:r w:rsidRPr="00AC5E63">
        <w:rPr>
          <w:rFonts w:cstheme="minorHAnsi"/>
          <w:b/>
          <w:sz w:val="20"/>
          <w:szCs w:val="20"/>
        </w:rPr>
        <w:t>przekazywać osobom i podmiotom uczestniczącym w projekcie informację, że projekt uzyskał dofinansowanie</w:t>
      </w:r>
      <w:r w:rsidRPr="00AC5E63">
        <w:rPr>
          <w:rFonts w:cstheme="minorHAnsi"/>
          <w:sz w:val="20"/>
          <w:szCs w:val="20"/>
        </w:rPr>
        <w:t xml:space="preserve">, np. w formie odpowiedniego oznakowania konferencji, warsztatów, szkoleń, wystaw, targów; dodatkowo możesz przekazywać informację w innej formie, np. słownej. </w:t>
      </w:r>
    </w:p>
    <w:p w14:paraId="5934CB78" w14:textId="77777777" w:rsidR="00353E23" w:rsidRPr="00AC5E63" w:rsidRDefault="00353E23" w:rsidP="00353E23">
      <w:pPr>
        <w:ind w:left="426"/>
        <w:contextualSpacing/>
        <w:rPr>
          <w:rFonts w:cstheme="minorHAnsi"/>
          <w:sz w:val="20"/>
          <w:szCs w:val="20"/>
        </w:rPr>
      </w:pPr>
    </w:p>
    <w:p w14:paraId="05C7CF64" w14:textId="0D36A1CA" w:rsidR="00353E23" w:rsidRPr="00686A58" w:rsidRDefault="00353E23" w:rsidP="00353E23">
      <w:pPr>
        <w:contextualSpacing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>Musisz też dokumentować działania informacyjne i promocyjne prowadzone w ramach projektu.</w:t>
      </w:r>
    </w:p>
    <w:p w14:paraId="5D6BECB1" w14:textId="1C33D8F6" w:rsidR="00353E23" w:rsidRPr="00AC5E63" w:rsidRDefault="00353E23" w:rsidP="00353E23">
      <w:pPr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 xml:space="preserve">Uwaga: umieszczanie barw RP dotyczy wyłącznie materiałów w wersji </w:t>
      </w:r>
      <w:proofErr w:type="spellStart"/>
      <w:r w:rsidRPr="00AC5E63">
        <w:rPr>
          <w:rFonts w:cstheme="minorHAnsi"/>
          <w:sz w:val="20"/>
          <w:szCs w:val="20"/>
        </w:rPr>
        <w:t>pe</w:t>
      </w:r>
      <w:r w:rsidR="00A5774D">
        <w:rPr>
          <w:rFonts w:cstheme="minorHAnsi"/>
          <w:sz w:val="20"/>
          <w:szCs w:val="20"/>
        </w:rPr>
        <w:t>ł</w:t>
      </w:r>
      <w:r w:rsidRPr="00AC5E63">
        <w:rPr>
          <w:rFonts w:cstheme="minorHAnsi"/>
          <w:sz w:val="20"/>
          <w:szCs w:val="20"/>
        </w:rPr>
        <w:t>nokolorowej</w:t>
      </w:r>
      <w:proofErr w:type="spellEnd"/>
      <w:r w:rsidRPr="00AC5E63">
        <w:rPr>
          <w:rFonts w:cstheme="minorHAnsi"/>
          <w:sz w:val="20"/>
          <w:szCs w:val="20"/>
        </w:rPr>
        <w:t>.</w:t>
      </w:r>
    </w:p>
    <w:p w14:paraId="10643971" w14:textId="77777777" w:rsidR="00353E23" w:rsidRPr="00AC5E63" w:rsidRDefault="00353E23" w:rsidP="0028271E">
      <w:pPr>
        <w:keepNext/>
        <w:numPr>
          <w:ilvl w:val="0"/>
          <w:numId w:val="49"/>
        </w:numPr>
        <w:tabs>
          <w:tab w:val="left" w:pos="426"/>
          <w:tab w:val="left" w:pos="709"/>
        </w:tabs>
        <w:spacing w:after="240" w:line="240" w:lineRule="auto"/>
        <w:ind w:left="0" w:firstLine="0"/>
        <w:outlineLvl w:val="1"/>
        <w:rPr>
          <w:rFonts w:cstheme="minorHAnsi"/>
          <w:b/>
          <w:bCs/>
          <w:iCs/>
          <w:sz w:val="20"/>
          <w:szCs w:val="20"/>
        </w:rPr>
      </w:pPr>
      <w:r w:rsidRPr="00AC5E63">
        <w:rPr>
          <w:rFonts w:cstheme="minorHAnsi"/>
          <w:b/>
          <w:bCs/>
          <w:iCs/>
          <w:sz w:val="20"/>
          <w:szCs w:val="20"/>
        </w:rPr>
        <w:t xml:space="preserve"> Jak oznaczyć dokumenty i działania informacyjno-promocyjne w ramach projektu?</w:t>
      </w:r>
    </w:p>
    <w:p w14:paraId="6FFC502E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>Jako beneficjent musisz oznaczać swoje działania informacyjne i promocyjne, dokumenty związane z realizacją projektu, które podajesz do wiadomości publicznej lub przeznaczyłeś dla uczestników projektów. Musisz także oznaczać miejsce realizacji projektu.</w:t>
      </w:r>
    </w:p>
    <w:p w14:paraId="3D9CF464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>Każdy wymieniony wyżej element musi zawierać następujące znaki:</w:t>
      </w:r>
    </w:p>
    <w:tbl>
      <w:tblPr>
        <w:tblW w:w="928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8"/>
        <w:gridCol w:w="2398"/>
        <w:gridCol w:w="2317"/>
        <w:gridCol w:w="2304"/>
      </w:tblGrid>
      <w:tr w:rsidR="00353E23" w:rsidRPr="00AC5E63" w14:paraId="3D066DD8" w14:textId="77777777" w:rsidTr="00201A13">
        <w:tc>
          <w:tcPr>
            <w:tcW w:w="2268" w:type="dxa"/>
            <w:shd w:val="clear" w:color="auto" w:fill="auto"/>
          </w:tcPr>
          <w:p w14:paraId="49586796" w14:textId="77777777" w:rsidR="00353E23" w:rsidRPr="00AC5E63" w:rsidRDefault="00353E23" w:rsidP="00201A13">
            <w:pPr>
              <w:spacing w:before="120" w:after="120"/>
              <w:jc w:val="center"/>
              <w:rPr>
                <w:rFonts w:cstheme="minorHAnsi"/>
                <w:sz w:val="20"/>
              </w:rPr>
            </w:pPr>
            <w:r w:rsidRPr="00AC5E63">
              <w:rPr>
                <w:rFonts w:cstheme="minorHAnsi"/>
                <w:b/>
                <w:sz w:val="20"/>
              </w:rPr>
              <w:t>Znak Funduszy Europejskich (FE)</w:t>
            </w:r>
          </w:p>
          <w:p w14:paraId="5F8AB55D" w14:textId="77777777" w:rsidR="00353E23" w:rsidRPr="00AC5E63" w:rsidRDefault="00353E23" w:rsidP="00201A13">
            <w:pPr>
              <w:spacing w:before="120" w:after="120"/>
              <w:jc w:val="center"/>
              <w:rPr>
                <w:rFonts w:cstheme="minorHAnsi"/>
                <w:sz w:val="20"/>
              </w:rPr>
            </w:pPr>
            <w:r w:rsidRPr="00AC5E63">
              <w:rPr>
                <w:rFonts w:cstheme="minorHAnsi"/>
                <w:sz w:val="20"/>
              </w:rPr>
              <w:t xml:space="preserve">złożony </w:t>
            </w:r>
            <w:r w:rsidRPr="00AC5E63">
              <w:rPr>
                <w:rFonts w:cstheme="minorHAnsi"/>
                <w:sz w:val="20"/>
              </w:rPr>
              <w:br/>
              <w:t xml:space="preserve">z symbolu graficznego, nazwy Fundusze Europejskie oraz nazwy </w:t>
            </w:r>
            <w:r w:rsidRPr="00AC5E63">
              <w:rPr>
                <w:rFonts w:cstheme="minorHAnsi"/>
                <w:sz w:val="20"/>
              </w:rPr>
              <w:lastRenderedPageBreak/>
              <w:t xml:space="preserve">programu, </w:t>
            </w:r>
            <w:r w:rsidRPr="00AC5E63">
              <w:rPr>
                <w:rFonts w:cstheme="minorHAnsi"/>
                <w:sz w:val="20"/>
              </w:rPr>
              <w:br/>
              <w:t xml:space="preserve">z którego w części lub </w:t>
            </w:r>
            <w:r w:rsidRPr="00AC5E63">
              <w:rPr>
                <w:rFonts w:cstheme="minorHAnsi"/>
                <w:sz w:val="20"/>
              </w:rPr>
              <w:br/>
              <w:t>w całości finansowany jest Twój projekt.</w:t>
            </w:r>
          </w:p>
        </w:tc>
        <w:tc>
          <w:tcPr>
            <w:tcW w:w="2398" w:type="dxa"/>
          </w:tcPr>
          <w:p w14:paraId="675CA2C0" w14:textId="77777777" w:rsidR="00353E23" w:rsidRPr="00AC5E63" w:rsidRDefault="00353E23" w:rsidP="00201A13">
            <w:pPr>
              <w:spacing w:before="120" w:after="120"/>
              <w:jc w:val="center"/>
              <w:rPr>
                <w:rFonts w:cstheme="minorHAnsi"/>
                <w:b/>
                <w:sz w:val="20"/>
              </w:rPr>
            </w:pPr>
            <w:r w:rsidRPr="00AC5E63">
              <w:rPr>
                <w:rFonts w:cstheme="minorHAnsi"/>
                <w:b/>
                <w:sz w:val="20"/>
              </w:rPr>
              <w:lastRenderedPageBreak/>
              <w:t>Znak barw Rzeczypospolitej Polskiej (znak barw RP)</w:t>
            </w:r>
          </w:p>
          <w:p w14:paraId="67DC8427" w14:textId="77777777" w:rsidR="00353E23" w:rsidRPr="00AC5E63" w:rsidRDefault="00353E23" w:rsidP="00201A13">
            <w:pPr>
              <w:spacing w:before="120" w:after="120"/>
              <w:jc w:val="center"/>
              <w:rPr>
                <w:rFonts w:cstheme="minorHAnsi"/>
                <w:sz w:val="20"/>
              </w:rPr>
            </w:pPr>
            <w:r w:rsidRPr="00AC5E63">
              <w:rPr>
                <w:rFonts w:cstheme="minorHAnsi"/>
                <w:sz w:val="20"/>
              </w:rPr>
              <w:lastRenderedPageBreak/>
              <w:t>złożony z barw RP oraz nazwy „Rzeczpospolita Polska”.</w:t>
            </w:r>
          </w:p>
          <w:p w14:paraId="11C6B54C" w14:textId="77777777" w:rsidR="00353E23" w:rsidRPr="00AC5E63" w:rsidRDefault="00353E23" w:rsidP="00201A13">
            <w:pPr>
              <w:spacing w:before="120" w:after="120"/>
              <w:jc w:val="center"/>
              <w:rPr>
                <w:rFonts w:cstheme="minorHAnsi"/>
                <w:b/>
                <w:sz w:val="20"/>
              </w:rPr>
            </w:pPr>
          </w:p>
        </w:tc>
        <w:tc>
          <w:tcPr>
            <w:tcW w:w="2317" w:type="dxa"/>
            <w:shd w:val="clear" w:color="auto" w:fill="auto"/>
          </w:tcPr>
          <w:p w14:paraId="0F25D205" w14:textId="77777777" w:rsidR="00353E23" w:rsidRPr="00AC5E63" w:rsidRDefault="00353E23" w:rsidP="00201A13">
            <w:pPr>
              <w:spacing w:before="120" w:after="120"/>
              <w:jc w:val="center"/>
              <w:rPr>
                <w:rFonts w:cstheme="minorHAnsi"/>
                <w:b/>
                <w:sz w:val="20"/>
              </w:rPr>
            </w:pPr>
            <w:r w:rsidRPr="00AC5E63">
              <w:rPr>
                <w:rFonts w:cstheme="minorHAnsi"/>
                <w:b/>
                <w:sz w:val="20"/>
              </w:rPr>
              <w:lastRenderedPageBreak/>
              <w:t>Herb Województwa Kujawsko-Pomorskiego</w:t>
            </w:r>
          </w:p>
          <w:p w14:paraId="38F6C024" w14:textId="77777777" w:rsidR="00353E23" w:rsidRPr="00AC5E63" w:rsidRDefault="00353E23" w:rsidP="00201A13">
            <w:pPr>
              <w:spacing w:before="120" w:after="120"/>
              <w:jc w:val="center"/>
              <w:rPr>
                <w:rFonts w:cstheme="minorHAnsi"/>
                <w:sz w:val="20"/>
              </w:rPr>
            </w:pPr>
            <w:r w:rsidRPr="00AC5E63">
              <w:rPr>
                <w:rFonts w:cstheme="minorHAnsi"/>
                <w:sz w:val="20"/>
              </w:rPr>
              <w:t xml:space="preserve">złożony z symbolu graficznego </w:t>
            </w:r>
            <w:r w:rsidRPr="00AC5E63">
              <w:rPr>
                <w:rFonts w:cstheme="minorHAnsi"/>
                <w:sz w:val="20"/>
              </w:rPr>
              <w:br/>
            </w:r>
            <w:r w:rsidRPr="00AC5E63">
              <w:rPr>
                <w:rFonts w:cstheme="minorHAnsi"/>
                <w:sz w:val="20"/>
              </w:rPr>
              <w:lastRenderedPageBreak/>
              <w:t>i nazwy Województwo Kujawsko-Pomorskie</w:t>
            </w:r>
          </w:p>
        </w:tc>
        <w:tc>
          <w:tcPr>
            <w:tcW w:w="2304" w:type="dxa"/>
            <w:shd w:val="clear" w:color="auto" w:fill="auto"/>
          </w:tcPr>
          <w:p w14:paraId="6D35F300" w14:textId="77777777" w:rsidR="00353E23" w:rsidRPr="00AC5E63" w:rsidRDefault="00353E23" w:rsidP="00201A13">
            <w:pPr>
              <w:spacing w:before="120" w:after="120"/>
              <w:jc w:val="center"/>
              <w:rPr>
                <w:rFonts w:cstheme="minorHAnsi"/>
                <w:sz w:val="20"/>
              </w:rPr>
            </w:pPr>
            <w:r w:rsidRPr="00AC5E63">
              <w:rPr>
                <w:rFonts w:cstheme="minorHAnsi"/>
                <w:b/>
                <w:sz w:val="20"/>
              </w:rPr>
              <w:lastRenderedPageBreak/>
              <w:t>Znak Unii Europejskiej (UE)</w:t>
            </w:r>
          </w:p>
          <w:p w14:paraId="49B8439B" w14:textId="77777777" w:rsidR="00353E23" w:rsidRPr="00AC5E63" w:rsidRDefault="00353E23" w:rsidP="00201A13">
            <w:pPr>
              <w:spacing w:before="120" w:after="120"/>
              <w:jc w:val="center"/>
              <w:rPr>
                <w:rFonts w:cstheme="minorHAnsi"/>
                <w:sz w:val="20"/>
              </w:rPr>
            </w:pPr>
            <w:r w:rsidRPr="00AC5E63">
              <w:rPr>
                <w:rFonts w:cstheme="minorHAnsi"/>
                <w:sz w:val="20"/>
              </w:rPr>
              <w:t xml:space="preserve">złożony z flagi UE, napisu Unia Europejska i nazwy funduszu, który </w:t>
            </w:r>
            <w:r w:rsidRPr="00AC5E63">
              <w:rPr>
                <w:rFonts w:cstheme="minorHAnsi"/>
                <w:sz w:val="20"/>
              </w:rPr>
              <w:lastRenderedPageBreak/>
              <w:t>współfinansuje Twój projekt.</w:t>
            </w:r>
          </w:p>
        </w:tc>
      </w:tr>
      <w:tr w:rsidR="00353E23" w:rsidRPr="00AC5E63" w14:paraId="1A104AA5" w14:textId="77777777" w:rsidTr="00201A13">
        <w:trPr>
          <w:trHeight w:val="1545"/>
        </w:trPr>
        <w:tc>
          <w:tcPr>
            <w:tcW w:w="9287" w:type="dxa"/>
            <w:gridSpan w:val="4"/>
            <w:tcBorders>
              <w:bottom w:val="single" w:sz="4" w:space="0" w:color="auto"/>
            </w:tcBorders>
          </w:tcPr>
          <w:p w14:paraId="3AB0DDD2" w14:textId="77777777" w:rsidR="00353E23" w:rsidRPr="00AC5E63" w:rsidRDefault="00353E23" w:rsidP="00201A13">
            <w:pPr>
              <w:spacing w:before="120" w:after="120"/>
              <w:jc w:val="center"/>
              <w:rPr>
                <w:rFonts w:cstheme="minorHAnsi"/>
                <w:sz w:val="20"/>
              </w:rPr>
            </w:pPr>
            <w:r w:rsidRPr="00AC5E63">
              <w:rPr>
                <w:rFonts w:cstheme="minorHAnsi"/>
                <w:sz w:val="20"/>
              </w:rPr>
              <w:lastRenderedPageBreak/>
              <w:t>Przykładowe zestawienie znaków – układ poziomy:</w:t>
            </w:r>
          </w:p>
          <w:p w14:paraId="2E3A9FC6" w14:textId="77777777" w:rsidR="00353E23" w:rsidRPr="00AC5E63" w:rsidRDefault="00353E23" w:rsidP="00201A13">
            <w:pPr>
              <w:spacing w:before="120" w:after="120"/>
              <w:jc w:val="center"/>
              <w:rPr>
                <w:rFonts w:cstheme="minorHAnsi"/>
                <w:sz w:val="20"/>
              </w:rPr>
            </w:pPr>
            <w:r w:rsidRPr="00AC5E63">
              <w:rPr>
                <w:rFonts w:cstheme="minorHAnsi"/>
                <w:noProof/>
                <w:lang w:eastAsia="pl-PL"/>
              </w:rPr>
              <w:drawing>
                <wp:inline distT="0" distB="0" distL="0" distR="0" wp14:anchorId="65306506" wp14:editId="0CA0912B">
                  <wp:extent cx="5530850" cy="565150"/>
                  <wp:effectExtent l="0" t="0" r="0" b="6350"/>
                  <wp:docPr id="13" name="Obraz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braz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30850" cy="565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3E23" w:rsidRPr="00AC5E63" w14:paraId="3B3277D1" w14:textId="77777777" w:rsidTr="00201A13">
        <w:tblPrEx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trHeight w:val="560"/>
        </w:trPr>
        <w:tc>
          <w:tcPr>
            <w:tcW w:w="9287" w:type="dxa"/>
            <w:gridSpan w:val="4"/>
            <w:tcBorders>
              <w:left w:val="nil"/>
              <w:right w:val="nil"/>
            </w:tcBorders>
          </w:tcPr>
          <w:p w14:paraId="7E0C5C00" w14:textId="77777777" w:rsidR="00353E23" w:rsidRPr="00AC5E63" w:rsidRDefault="00353E23" w:rsidP="00201A13">
            <w:pPr>
              <w:spacing w:before="120" w:after="120"/>
              <w:rPr>
                <w:rFonts w:cstheme="minorHAnsi"/>
                <w:sz w:val="20"/>
                <w:szCs w:val="20"/>
              </w:rPr>
            </w:pPr>
          </w:p>
        </w:tc>
      </w:tr>
      <w:tr w:rsidR="00353E23" w:rsidRPr="00AC5E63" w14:paraId="5D4F5BD3" w14:textId="77777777" w:rsidTr="00201A13">
        <w:tblPrEx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trHeight w:val="870"/>
        </w:trPr>
        <w:tc>
          <w:tcPr>
            <w:tcW w:w="9287" w:type="dxa"/>
            <w:gridSpan w:val="4"/>
          </w:tcPr>
          <w:p w14:paraId="1A2B64AB" w14:textId="77777777" w:rsidR="00353E23" w:rsidRPr="00AC5E63" w:rsidRDefault="00353E23" w:rsidP="00201A13">
            <w:pPr>
              <w:spacing w:before="120" w:after="120"/>
              <w:ind w:left="127"/>
              <w:rPr>
                <w:rFonts w:cstheme="minorHAnsi"/>
                <w:b/>
                <w:sz w:val="20"/>
                <w:szCs w:val="20"/>
              </w:rPr>
            </w:pPr>
            <w:r w:rsidRPr="00AC5E63">
              <w:rPr>
                <w:rFonts w:cstheme="minorHAnsi"/>
                <w:b/>
                <w:sz w:val="20"/>
                <w:szCs w:val="20"/>
              </w:rPr>
              <w:t xml:space="preserve">Uwaga: Pamiętaj, że barwy RP występują tylko i wyłącznie w wersji </w:t>
            </w:r>
            <w:proofErr w:type="spellStart"/>
            <w:r w:rsidRPr="00AC5E63">
              <w:rPr>
                <w:rFonts w:cstheme="minorHAnsi"/>
                <w:b/>
                <w:sz w:val="20"/>
                <w:szCs w:val="20"/>
              </w:rPr>
              <w:t>pełnokolorowej</w:t>
            </w:r>
            <w:proofErr w:type="spellEnd"/>
            <w:r w:rsidRPr="00AC5E63">
              <w:rPr>
                <w:rFonts w:cstheme="minorHAnsi"/>
                <w:b/>
                <w:sz w:val="20"/>
                <w:szCs w:val="20"/>
              </w:rPr>
              <w:t xml:space="preserve">. </w:t>
            </w:r>
          </w:p>
          <w:p w14:paraId="0DC1C280" w14:textId="77777777" w:rsidR="00353E23" w:rsidRPr="00AC5E63" w:rsidRDefault="00353E23" w:rsidP="00201A13">
            <w:pPr>
              <w:spacing w:before="120" w:after="120"/>
              <w:ind w:left="127"/>
              <w:rPr>
                <w:rFonts w:cstheme="minorHAnsi"/>
                <w:b/>
                <w:sz w:val="20"/>
                <w:szCs w:val="20"/>
              </w:rPr>
            </w:pPr>
            <w:r w:rsidRPr="00AC5E63">
              <w:rPr>
                <w:rFonts w:cstheme="minorHAnsi"/>
                <w:b/>
                <w:sz w:val="20"/>
                <w:szCs w:val="20"/>
              </w:rPr>
              <w:t>Nie możesz stosować barw RP w wersji achromatycznej i monochromatycznej. Dlatego są przypadki, kiedy nie będziesz musiał umieszczać barw RP.</w:t>
            </w:r>
          </w:p>
        </w:tc>
      </w:tr>
    </w:tbl>
    <w:p w14:paraId="488297C0" w14:textId="77777777" w:rsidR="00353E23" w:rsidRPr="00AC5E63" w:rsidRDefault="00353E23" w:rsidP="00353E23">
      <w:pPr>
        <w:spacing w:before="120" w:after="120"/>
        <w:rPr>
          <w:rFonts w:cstheme="minorHAnsi"/>
          <w:sz w:val="10"/>
          <w:szCs w:val="10"/>
        </w:rPr>
      </w:pPr>
    </w:p>
    <w:p w14:paraId="55048261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>Barwy RP umieszczasz na wszelkich materiałach i działaniach informacyjno-promocyjnych, jeżeli:</w:t>
      </w:r>
    </w:p>
    <w:p w14:paraId="290AB714" w14:textId="77777777" w:rsidR="00353E23" w:rsidRPr="00AC5E63" w:rsidRDefault="00353E23" w:rsidP="0028271E">
      <w:pPr>
        <w:numPr>
          <w:ilvl w:val="0"/>
          <w:numId w:val="56"/>
        </w:numPr>
        <w:spacing w:before="120" w:after="120" w:line="240" w:lineRule="auto"/>
        <w:ind w:left="709" w:hanging="283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 xml:space="preserve">istnieją ogólnodostępne możliwości techniczne umieszczania oznaczeń </w:t>
      </w:r>
      <w:proofErr w:type="spellStart"/>
      <w:r w:rsidRPr="00AC5E63">
        <w:rPr>
          <w:rFonts w:cstheme="minorHAnsi"/>
          <w:sz w:val="20"/>
          <w:szCs w:val="20"/>
        </w:rPr>
        <w:t>pełnokolorowych</w:t>
      </w:r>
      <w:proofErr w:type="spellEnd"/>
      <w:r w:rsidRPr="00AC5E63">
        <w:rPr>
          <w:rFonts w:cstheme="minorHAnsi"/>
          <w:sz w:val="20"/>
          <w:szCs w:val="20"/>
        </w:rPr>
        <w:t>,</w:t>
      </w:r>
    </w:p>
    <w:p w14:paraId="1B1E4D10" w14:textId="77777777" w:rsidR="00353E23" w:rsidRPr="00AC5E63" w:rsidRDefault="00353E23" w:rsidP="0028271E">
      <w:pPr>
        <w:numPr>
          <w:ilvl w:val="0"/>
          <w:numId w:val="56"/>
        </w:numPr>
        <w:spacing w:before="120" w:after="120" w:line="240" w:lineRule="auto"/>
        <w:ind w:left="709" w:hanging="283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 xml:space="preserve">oryginały materiałów są wytwarzane w wersjach </w:t>
      </w:r>
      <w:proofErr w:type="spellStart"/>
      <w:r w:rsidRPr="00AC5E63">
        <w:rPr>
          <w:rFonts w:cstheme="minorHAnsi"/>
          <w:sz w:val="20"/>
          <w:szCs w:val="20"/>
        </w:rPr>
        <w:t>pełnokolorowych</w:t>
      </w:r>
      <w:proofErr w:type="spellEnd"/>
      <w:r w:rsidRPr="00AC5E63">
        <w:rPr>
          <w:rFonts w:cstheme="minorHAnsi"/>
          <w:sz w:val="20"/>
          <w:szCs w:val="20"/>
        </w:rPr>
        <w:t xml:space="preserve">.  </w:t>
      </w:r>
    </w:p>
    <w:p w14:paraId="747F2DA2" w14:textId="77777777" w:rsidR="00353E23" w:rsidRPr="00AC5E63" w:rsidRDefault="00353E23" w:rsidP="00353E23">
      <w:pPr>
        <w:spacing w:before="120" w:after="120"/>
        <w:ind w:left="709"/>
        <w:rPr>
          <w:rFonts w:cstheme="minorHAnsi"/>
          <w:sz w:val="10"/>
          <w:szCs w:val="10"/>
        </w:rPr>
      </w:pPr>
    </w:p>
    <w:p w14:paraId="4E06A35A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b/>
          <w:sz w:val="20"/>
          <w:szCs w:val="20"/>
        </w:rPr>
        <w:t xml:space="preserve">Musisz stosować </w:t>
      </w:r>
      <w:proofErr w:type="spellStart"/>
      <w:r w:rsidRPr="00AC5E63">
        <w:rPr>
          <w:rFonts w:cstheme="minorHAnsi"/>
          <w:b/>
          <w:sz w:val="20"/>
          <w:szCs w:val="20"/>
        </w:rPr>
        <w:t>pełnokolorowy</w:t>
      </w:r>
      <w:proofErr w:type="spellEnd"/>
      <w:r w:rsidRPr="00AC5E63">
        <w:rPr>
          <w:rFonts w:cstheme="minorHAnsi"/>
          <w:b/>
          <w:sz w:val="20"/>
          <w:szCs w:val="20"/>
        </w:rPr>
        <w:t xml:space="preserve"> zestaw znaków FE z barwami RP oraz znakiem UE</w:t>
      </w:r>
      <w:r w:rsidRPr="00AC5E63">
        <w:rPr>
          <w:rFonts w:cstheme="minorHAnsi"/>
          <w:sz w:val="20"/>
          <w:szCs w:val="20"/>
        </w:rPr>
        <w:t xml:space="preserve"> </w:t>
      </w:r>
      <w:r w:rsidRPr="00AC5E63">
        <w:rPr>
          <w:rFonts w:cstheme="minorHAnsi"/>
          <w:sz w:val="20"/>
          <w:szCs w:val="20"/>
        </w:rPr>
        <w:br/>
        <w:t>w przypadku następujących materiałów:</w:t>
      </w:r>
    </w:p>
    <w:p w14:paraId="6FB58524" w14:textId="77777777" w:rsidR="00353E23" w:rsidRPr="00AC5E63" w:rsidRDefault="00353E23" w:rsidP="0028271E">
      <w:pPr>
        <w:numPr>
          <w:ilvl w:val="0"/>
          <w:numId w:val="54"/>
        </w:numPr>
        <w:spacing w:before="120" w:after="120" w:line="240" w:lineRule="auto"/>
        <w:ind w:hanging="294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>tablice pamiątkowe,</w:t>
      </w:r>
    </w:p>
    <w:p w14:paraId="21C1A0EE" w14:textId="77777777" w:rsidR="00353E23" w:rsidRPr="00AC5E63" w:rsidRDefault="00353E23" w:rsidP="0028271E">
      <w:pPr>
        <w:numPr>
          <w:ilvl w:val="0"/>
          <w:numId w:val="54"/>
        </w:numPr>
        <w:spacing w:before="120" w:after="120" w:line="240" w:lineRule="auto"/>
        <w:ind w:hanging="294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>plakaty, billboardy,</w:t>
      </w:r>
    </w:p>
    <w:p w14:paraId="1C477ED7" w14:textId="77777777" w:rsidR="00353E23" w:rsidRPr="00AC5E63" w:rsidRDefault="00353E23" w:rsidP="0028271E">
      <w:pPr>
        <w:numPr>
          <w:ilvl w:val="0"/>
          <w:numId w:val="54"/>
        </w:numPr>
        <w:spacing w:before="120" w:after="120" w:line="240" w:lineRule="auto"/>
        <w:ind w:hanging="294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>tabliczki i naklejki informacyjne,</w:t>
      </w:r>
    </w:p>
    <w:p w14:paraId="7DD9B04E" w14:textId="77777777" w:rsidR="00353E23" w:rsidRPr="00AC5E63" w:rsidRDefault="00353E23" w:rsidP="0028271E">
      <w:pPr>
        <w:numPr>
          <w:ilvl w:val="0"/>
          <w:numId w:val="54"/>
        </w:numPr>
        <w:spacing w:before="120" w:after="120" w:line="240" w:lineRule="auto"/>
        <w:ind w:hanging="294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>strony internetowe,</w:t>
      </w:r>
    </w:p>
    <w:p w14:paraId="234D9500" w14:textId="77777777" w:rsidR="00353E23" w:rsidRPr="00AC5E63" w:rsidRDefault="00353E23" w:rsidP="0028271E">
      <w:pPr>
        <w:numPr>
          <w:ilvl w:val="0"/>
          <w:numId w:val="54"/>
        </w:numPr>
        <w:spacing w:before="120" w:after="120" w:line="240" w:lineRule="auto"/>
        <w:ind w:hanging="294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>publikacje elektroniczne np. materiały video, animacje, prezentacje, newslettery, mailing,</w:t>
      </w:r>
    </w:p>
    <w:p w14:paraId="7259F3CB" w14:textId="77777777" w:rsidR="00353E23" w:rsidRPr="00AC5E63" w:rsidRDefault="00353E23" w:rsidP="0028271E">
      <w:pPr>
        <w:numPr>
          <w:ilvl w:val="0"/>
          <w:numId w:val="54"/>
        </w:numPr>
        <w:spacing w:before="120" w:after="120" w:line="240" w:lineRule="auto"/>
        <w:ind w:hanging="294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>publikacje i materiały drukowane np. foldery, informatory, certyfikaty, zaświadczenia, dyplomy, zaproszenia, programy szkoleń, itp.,</w:t>
      </w:r>
    </w:p>
    <w:p w14:paraId="7FEAA7EE" w14:textId="77777777" w:rsidR="00353E23" w:rsidRPr="00AC5E63" w:rsidRDefault="00353E23" w:rsidP="0028271E">
      <w:pPr>
        <w:numPr>
          <w:ilvl w:val="0"/>
          <w:numId w:val="54"/>
        </w:numPr>
        <w:spacing w:before="120" w:after="120" w:line="240" w:lineRule="auto"/>
        <w:ind w:hanging="294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>korespondencja drukowana, jeśli papier firmowy jest wykonany w wersji kolorowej,</w:t>
      </w:r>
    </w:p>
    <w:p w14:paraId="683958F5" w14:textId="77777777" w:rsidR="00353E23" w:rsidRPr="00AC5E63" w:rsidRDefault="00353E23" w:rsidP="0028271E">
      <w:pPr>
        <w:numPr>
          <w:ilvl w:val="0"/>
          <w:numId w:val="54"/>
        </w:numPr>
        <w:spacing w:before="120" w:after="120" w:line="240" w:lineRule="auto"/>
        <w:ind w:hanging="294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 xml:space="preserve">materiały </w:t>
      </w:r>
      <w:proofErr w:type="spellStart"/>
      <w:r w:rsidRPr="00AC5E63">
        <w:rPr>
          <w:rFonts w:cstheme="minorHAnsi"/>
          <w:sz w:val="20"/>
          <w:szCs w:val="20"/>
        </w:rPr>
        <w:t>brandingowe</w:t>
      </w:r>
      <w:proofErr w:type="spellEnd"/>
      <w:r w:rsidRPr="00AC5E63">
        <w:rPr>
          <w:rFonts w:cstheme="minorHAnsi"/>
          <w:sz w:val="20"/>
          <w:szCs w:val="20"/>
        </w:rPr>
        <w:t xml:space="preserve"> i wystawowe np. baner, stand, </w:t>
      </w:r>
      <w:proofErr w:type="spellStart"/>
      <w:r w:rsidRPr="00AC5E63">
        <w:rPr>
          <w:rFonts w:cstheme="minorHAnsi"/>
          <w:sz w:val="20"/>
          <w:szCs w:val="20"/>
        </w:rPr>
        <w:t>roll-up</w:t>
      </w:r>
      <w:proofErr w:type="spellEnd"/>
      <w:r w:rsidRPr="00AC5E63">
        <w:rPr>
          <w:rFonts w:cstheme="minorHAnsi"/>
          <w:sz w:val="20"/>
          <w:szCs w:val="20"/>
        </w:rPr>
        <w:t>, ścianki, namioty i stoiska wystawowe, itp.,</w:t>
      </w:r>
    </w:p>
    <w:p w14:paraId="7B16A6D0" w14:textId="77777777" w:rsidR="00353E23" w:rsidRPr="00AC5E63" w:rsidRDefault="00353E23" w:rsidP="0028271E">
      <w:pPr>
        <w:numPr>
          <w:ilvl w:val="0"/>
          <w:numId w:val="54"/>
        </w:numPr>
        <w:spacing w:before="120" w:after="120" w:line="240" w:lineRule="auto"/>
        <w:ind w:hanging="294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>materiały promocyjne tzw. gadżety.</w:t>
      </w:r>
    </w:p>
    <w:p w14:paraId="2F0A6469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</w:p>
    <w:p w14:paraId="3CBAEAE2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>Barw RP nie musisz umieszczać, jeżeli:</w:t>
      </w:r>
    </w:p>
    <w:p w14:paraId="69D1B8AA" w14:textId="77777777" w:rsidR="00353E23" w:rsidRPr="00AC5E63" w:rsidRDefault="00353E23" w:rsidP="0028271E">
      <w:pPr>
        <w:numPr>
          <w:ilvl w:val="0"/>
          <w:numId w:val="57"/>
        </w:numPr>
        <w:spacing w:before="120" w:after="120" w:line="240" w:lineRule="auto"/>
        <w:ind w:hanging="294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lastRenderedPageBreak/>
        <w:t xml:space="preserve">nie ma ogólnodostępnych możliwości technicznych zastosowania oznaczeń </w:t>
      </w:r>
      <w:proofErr w:type="spellStart"/>
      <w:r w:rsidRPr="00AC5E63">
        <w:rPr>
          <w:rFonts w:cstheme="minorHAnsi"/>
          <w:sz w:val="20"/>
          <w:szCs w:val="20"/>
        </w:rPr>
        <w:t>pełnokolorowych</w:t>
      </w:r>
      <w:proofErr w:type="spellEnd"/>
      <w:r w:rsidRPr="00AC5E63">
        <w:rPr>
          <w:rFonts w:cstheme="minorHAnsi"/>
          <w:sz w:val="20"/>
          <w:szCs w:val="20"/>
        </w:rPr>
        <w:t xml:space="preserve"> ze względu np. na materiał, z którego wykonano przedmiot np. kamień lub jeżeli zastosowanie technik </w:t>
      </w:r>
      <w:proofErr w:type="spellStart"/>
      <w:r w:rsidRPr="00AC5E63">
        <w:rPr>
          <w:rFonts w:cstheme="minorHAnsi"/>
          <w:sz w:val="20"/>
          <w:szCs w:val="20"/>
        </w:rPr>
        <w:t>pełnokolorowych</w:t>
      </w:r>
      <w:proofErr w:type="spellEnd"/>
      <w:r w:rsidRPr="00AC5E63">
        <w:rPr>
          <w:rFonts w:cstheme="minorHAnsi"/>
          <w:sz w:val="20"/>
          <w:szCs w:val="20"/>
        </w:rPr>
        <w:t xml:space="preserve"> znacznie podniosłoby koszty, </w:t>
      </w:r>
    </w:p>
    <w:p w14:paraId="2DA6466C" w14:textId="77777777" w:rsidR="00353E23" w:rsidRPr="00AC5E63" w:rsidRDefault="00353E23" w:rsidP="0028271E">
      <w:pPr>
        <w:numPr>
          <w:ilvl w:val="0"/>
          <w:numId w:val="57"/>
        </w:numPr>
        <w:spacing w:before="120" w:after="120" w:line="240" w:lineRule="auto"/>
        <w:ind w:hanging="294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>materiały z założenia występują w wersji achromatycznej.</w:t>
      </w:r>
    </w:p>
    <w:p w14:paraId="5EE86FF4" w14:textId="77777777" w:rsidR="00353E23" w:rsidRPr="00AC5E63" w:rsidRDefault="00353E23" w:rsidP="00353E23">
      <w:pPr>
        <w:spacing w:before="120" w:after="120"/>
        <w:ind w:left="720"/>
        <w:rPr>
          <w:rFonts w:cstheme="minorHAnsi"/>
          <w:sz w:val="20"/>
          <w:szCs w:val="20"/>
        </w:rPr>
      </w:pPr>
    </w:p>
    <w:p w14:paraId="161BD1DD" w14:textId="77777777" w:rsidR="00353E23" w:rsidRPr="00AC5E63" w:rsidRDefault="00353E23" w:rsidP="00353E23">
      <w:pPr>
        <w:spacing w:before="120" w:after="120"/>
        <w:rPr>
          <w:rFonts w:cstheme="minorHAnsi"/>
          <w:b/>
          <w:sz w:val="20"/>
          <w:szCs w:val="20"/>
        </w:rPr>
      </w:pPr>
      <w:r w:rsidRPr="00AC5E63">
        <w:rPr>
          <w:rFonts w:cstheme="minorHAnsi"/>
          <w:b/>
          <w:sz w:val="20"/>
          <w:szCs w:val="20"/>
        </w:rPr>
        <w:t>Nie musisz umieszczać barw RP w zestawie znaków FE i UE w wariantach achromatycznym lub monochromatycznym w następujących materiałach</w:t>
      </w:r>
      <w:r w:rsidRPr="00AC5E63">
        <w:rPr>
          <w:rFonts w:cstheme="minorHAnsi"/>
          <w:bCs/>
          <w:sz w:val="20"/>
          <w:szCs w:val="20"/>
        </w:rPr>
        <w:t>:</w:t>
      </w:r>
      <w:r w:rsidRPr="00AC5E63">
        <w:rPr>
          <w:rFonts w:cstheme="minorHAnsi"/>
          <w:b/>
          <w:sz w:val="20"/>
          <w:szCs w:val="20"/>
        </w:rPr>
        <w:t xml:space="preserve"> </w:t>
      </w:r>
    </w:p>
    <w:p w14:paraId="444EC62E" w14:textId="77777777" w:rsidR="00353E23" w:rsidRPr="00AC5E63" w:rsidRDefault="00353E23" w:rsidP="0028271E">
      <w:pPr>
        <w:numPr>
          <w:ilvl w:val="0"/>
          <w:numId w:val="55"/>
        </w:numPr>
        <w:spacing w:before="120" w:after="120" w:line="240" w:lineRule="auto"/>
        <w:ind w:left="709" w:hanging="283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>korespondencja drukowana, jeżeli np. papier firmowy jest wykonany w wersji achromatycznej lub monochromatycznej,</w:t>
      </w:r>
    </w:p>
    <w:p w14:paraId="1D15A3B6" w14:textId="77777777" w:rsidR="00353E23" w:rsidRPr="00AC5E63" w:rsidRDefault="00353E23" w:rsidP="0028271E">
      <w:pPr>
        <w:numPr>
          <w:ilvl w:val="0"/>
          <w:numId w:val="55"/>
        </w:numPr>
        <w:spacing w:before="120" w:after="120" w:line="240" w:lineRule="auto"/>
        <w:ind w:left="709" w:hanging="283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>dokumentacja projektowa (np. dokumenty przetargowe, umowy, ogłoszenia, opisy stanowisk pracy).</w:t>
      </w:r>
    </w:p>
    <w:p w14:paraId="62363E27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</w:p>
    <w:p w14:paraId="55FB517B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 xml:space="preserve">Wzory z właściwymi dla RPO WK-P oznaczeniami są dostępne na stronie internetowej programu – www.rpo.kujawsko-pomorskie.pl. Znajdziesz tam także gotowy wzór dla plakatu/tablicy pamiątkowej, </w:t>
      </w:r>
      <w:r w:rsidRPr="00AC5E63">
        <w:rPr>
          <w:rFonts w:cstheme="minorHAnsi"/>
          <w:sz w:val="20"/>
          <w:szCs w:val="20"/>
        </w:rPr>
        <w:br/>
        <w:t xml:space="preserve">z których powinieneś skorzystać. </w:t>
      </w:r>
    </w:p>
    <w:p w14:paraId="2571CA6E" w14:textId="77777777" w:rsidR="00353E23" w:rsidRPr="00AC5E63" w:rsidRDefault="00353E23" w:rsidP="00353E23">
      <w:pPr>
        <w:spacing w:before="120" w:after="120"/>
        <w:rPr>
          <w:rFonts w:cstheme="minorHAnsi"/>
          <w:sz w:val="10"/>
          <w:szCs w:val="10"/>
        </w:rPr>
      </w:pPr>
    </w:p>
    <w:p w14:paraId="196FA346" w14:textId="77777777" w:rsidR="00353E23" w:rsidRPr="00AC5E63" w:rsidRDefault="00353E23" w:rsidP="00353E23">
      <w:pPr>
        <w:spacing w:before="120" w:after="120"/>
        <w:ind w:left="142" w:hanging="142"/>
        <w:rPr>
          <w:rFonts w:cstheme="minorHAnsi"/>
          <w:b/>
          <w:sz w:val="20"/>
          <w:szCs w:val="20"/>
        </w:rPr>
      </w:pPr>
      <w:r w:rsidRPr="00AC5E63">
        <w:rPr>
          <w:rFonts w:cstheme="minorHAnsi"/>
          <w:b/>
          <w:sz w:val="20"/>
          <w:szCs w:val="20"/>
        </w:rPr>
        <w:t>2.1. Czy należy umieszczać słowną informację o dofinansowaniu?</w:t>
      </w:r>
    </w:p>
    <w:p w14:paraId="6AD76894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>Nie ma obowiązku zamieszczania dodatkowej informacji słownej o programie, w ramach którego realizowany jest projekt oraz o funduszu współfinansującym projekt. Zestaw znaków zawiera wszystkie niezbędne informacje. Wyjątek stanowi oznaczenie dokumentów i działań informacyjno-promocyjnych dotyczących projektów/programów współfinansowanych z wielu funduszy</w:t>
      </w:r>
      <w:r w:rsidRPr="00AC5E63">
        <w:rPr>
          <w:rStyle w:val="Odwoanieprzypisudolnego"/>
          <w:rFonts w:cstheme="minorHAnsi"/>
          <w:sz w:val="20"/>
          <w:szCs w:val="20"/>
        </w:rPr>
        <w:footnoteReference w:id="6"/>
      </w:r>
      <w:r w:rsidRPr="00AC5E63">
        <w:rPr>
          <w:rFonts w:cstheme="minorHAnsi"/>
          <w:sz w:val="20"/>
          <w:szCs w:val="20"/>
        </w:rPr>
        <w:t xml:space="preserve"> (zobacz.  rozdz. 6.6).</w:t>
      </w:r>
    </w:p>
    <w:p w14:paraId="64D3DFCA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>Szczegółowe wskazówki stosowania znaków i ich zestawień znajdują się w rozdz. 6.</w:t>
      </w:r>
    </w:p>
    <w:p w14:paraId="2F3D231F" w14:textId="77777777" w:rsidR="00353E23" w:rsidRPr="00AC5E63" w:rsidRDefault="00353E23" w:rsidP="00353E23">
      <w:pPr>
        <w:spacing w:before="120" w:after="120"/>
        <w:rPr>
          <w:rFonts w:cstheme="minorHAnsi"/>
          <w:b/>
          <w:sz w:val="10"/>
          <w:szCs w:val="10"/>
        </w:rPr>
      </w:pPr>
    </w:p>
    <w:p w14:paraId="577934D3" w14:textId="77777777" w:rsidR="00353E23" w:rsidRPr="00AC5E63" w:rsidRDefault="00353E23" w:rsidP="00353E23">
      <w:pPr>
        <w:spacing w:before="120" w:after="120"/>
        <w:rPr>
          <w:rFonts w:cstheme="minorHAnsi"/>
          <w:b/>
          <w:sz w:val="20"/>
          <w:szCs w:val="20"/>
        </w:rPr>
      </w:pPr>
      <w:r w:rsidRPr="00AC5E63">
        <w:rPr>
          <w:rFonts w:cstheme="minorHAnsi"/>
          <w:b/>
          <w:sz w:val="20"/>
          <w:szCs w:val="20"/>
        </w:rPr>
        <w:t>2.2. Jak oznaczać materiały w formie dźwiękowej?</w:t>
      </w:r>
    </w:p>
    <w:p w14:paraId="5FEC7750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>W przypadku materiału informacyjnego i promocyjnego dostępnego  w formie dźwiękowej bez elementów graficznych (np. spoty/audycje radiowe) na końcu tego materiału powinien znaleźć się komunikat słowny informujący o dofinansowaniu materiału/projektu.</w:t>
      </w:r>
    </w:p>
    <w:p w14:paraId="0DAA3126" w14:textId="77777777" w:rsidR="00353E23" w:rsidRPr="00AC5E63" w:rsidRDefault="00353E23" w:rsidP="0028271E">
      <w:pPr>
        <w:keepNext/>
        <w:numPr>
          <w:ilvl w:val="0"/>
          <w:numId w:val="49"/>
        </w:numPr>
        <w:spacing w:after="240" w:line="240" w:lineRule="auto"/>
        <w:ind w:left="284" w:hanging="284"/>
        <w:outlineLvl w:val="1"/>
        <w:rPr>
          <w:rFonts w:cstheme="minorHAnsi"/>
          <w:b/>
          <w:bCs/>
          <w:iCs/>
          <w:sz w:val="20"/>
          <w:szCs w:val="20"/>
        </w:rPr>
      </w:pPr>
      <w:r w:rsidRPr="00AC5E63">
        <w:rPr>
          <w:rFonts w:cstheme="minorHAnsi"/>
          <w:b/>
          <w:bCs/>
          <w:iCs/>
          <w:sz w:val="20"/>
          <w:szCs w:val="20"/>
        </w:rPr>
        <w:t>Jak oznaczać miejsce projektu?</w:t>
      </w:r>
    </w:p>
    <w:p w14:paraId="552C46A9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>Twoim obowiązkiem związanym z oznaczaniem miejsca realizacji jest umieszczenie w trakcie realizacji projektu, w widocznym miejscu, co najmniej jednego plakatu identyfikującego projekt.</w:t>
      </w:r>
    </w:p>
    <w:p w14:paraId="1E9FA2A7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>Jeśli chcesz, możesz również umieścić tablicę  pamiątkową przy swoim projekcie, ale nie jest to obowiązkowe. Jeśli zdecydowałeś zamieścić tablicę pamiątkową powinieneś mieć na uwadze zapisy w pkt. 3.5-3.8.</w:t>
      </w:r>
    </w:p>
    <w:p w14:paraId="6D2FB1AA" w14:textId="77777777" w:rsidR="00353E23" w:rsidRPr="00AC5E63" w:rsidRDefault="00353E23" w:rsidP="0028271E">
      <w:pPr>
        <w:keepNext/>
        <w:numPr>
          <w:ilvl w:val="1"/>
          <w:numId w:val="49"/>
        </w:numPr>
        <w:spacing w:after="240" w:line="240" w:lineRule="auto"/>
        <w:ind w:left="426" w:hanging="426"/>
        <w:outlineLvl w:val="2"/>
        <w:rPr>
          <w:rFonts w:cstheme="minorHAnsi"/>
          <w:b/>
          <w:bCs/>
          <w:sz w:val="20"/>
          <w:szCs w:val="20"/>
        </w:rPr>
      </w:pPr>
      <w:r w:rsidRPr="00AC5E63">
        <w:rPr>
          <w:rFonts w:cstheme="minorHAnsi"/>
          <w:b/>
          <w:bCs/>
          <w:sz w:val="20"/>
          <w:szCs w:val="20"/>
        </w:rPr>
        <w:lastRenderedPageBreak/>
        <w:t>Jak duży musi być plakat i z jakich materiałów możesz go wykonać?</w:t>
      </w:r>
    </w:p>
    <w:p w14:paraId="59BFAE28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>Plakatem może być wydrukowany arkusz papieru o minimalnym rozmiarze A3 (arkusz o wymiarach 297×420 mm). Może być też wykonany z innego, trwalszego tworzywa, np. z plastiku. Pod warunkiem zachowania minimalnego obowiązkowego rozmiaru może mieć formę plansz informacyjnych, stojaków reklamowych itp.</w:t>
      </w:r>
    </w:p>
    <w:p w14:paraId="298927D9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>Pomyśl o tym, by odpowiednio zabezpieczyć plakat tak, by przez cały czas ekspozycji wyglądał estetycznie. Twoim obowiązkiem jest dbanie o to, aby informacja była cały czas wyraźnie widoczna. Uszkodzony lub nieczytelny plakat musisz wymienić.</w:t>
      </w:r>
    </w:p>
    <w:p w14:paraId="0DCA7837" w14:textId="77777777" w:rsidR="00353E23" w:rsidRPr="00AC5E63" w:rsidRDefault="00353E23" w:rsidP="0028271E">
      <w:pPr>
        <w:keepNext/>
        <w:numPr>
          <w:ilvl w:val="1"/>
          <w:numId w:val="49"/>
        </w:numPr>
        <w:spacing w:after="240" w:line="240" w:lineRule="auto"/>
        <w:ind w:left="426" w:hanging="426"/>
        <w:outlineLvl w:val="2"/>
        <w:rPr>
          <w:rFonts w:cstheme="minorHAnsi"/>
          <w:b/>
          <w:bCs/>
          <w:sz w:val="20"/>
          <w:szCs w:val="20"/>
        </w:rPr>
      </w:pPr>
      <w:r w:rsidRPr="00AC5E63">
        <w:rPr>
          <w:rFonts w:cstheme="minorHAnsi"/>
          <w:b/>
          <w:bCs/>
          <w:sz w:val="20"/>
          <w:szCs w:val="20"/>
        </w:rPr>
        <w:t>Jakie informacje musisz umieścić na plakacie?</w:t>
      </w:r>
    </w:p>
    <w:p w14:paraId="2B729B4A" w14:textId="77777777" w:rsidR="00353E23" w:rsidRPr="00AC5E63" w:rsidRDefault="00353E23" w:rsidP="00353E23">
      <w:pPr>
        <w:contextualSpacing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>Plakat musi zawierać:</w:t>
      </w:r>
    </w:p>
    <w:p w14:paraId="66BC4065" w14:textId="77777777" w:rsidR="00353E23" w:rsidRPr="00AC5E63" w:rsidRDefault="00353E23" w:rsidP="0028271E">
      <w:pPr>
        <w:numPr>
          <w:ilvl w:val="0"/>
          <w:numId w:val="50"/>
        </w:numPr>
        <w:spacing w:before="0" w:after="0" w:line="240" w:lineRule="auto"/>
        <w:contextualSpacing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>nazwę beneficjenta,</w:t>
      </w:r>
    </w:p>
    <w:p w14:paraId="5EFF4CB7" w14:textId="77777777" w:rsidR="00353E23" w:rsidRPr="00AC5E63" w:rsidRDefault="00353E23" w:rsidP="0028271E">
      <w:pPr>
        <w:numPr>
          <w:ilvl w:val="0"/>
          <w:numId w:val="50"/>
        </w:numPr>
        <w:spacing w:before="0" w:after="0" w:line="240" w:lineRule="auto"/>
        <w:contextualSpacing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>tytuł projektu,</w:t>
      </w:r>
    </w:p>
    <w:p w14:paraId="032EE326" w14:textId="77777777" w:rsidR="00353E23" w:rsidRPr="00AC5E63" w:rsidRDefault="00353E23" w:rsidP="0028271E">
      <w:pPr>
        <w:numPr>
          <w:ilvl w:val="0"/>
          <w:numId w:val="50"/>
        </w:numPr>
        <w:spacing w:before="0" w:after="0" w:line="240" w:lineRule="auto"/>
        <w:contextualSpacing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>cel projektu (opcjonalnie),</w:t>
      </w:r>
    </w:p>
    <w:p w14:paraId="38CCD40A" w14:textId="77777777" w:rsidR="00353E23" w:rsidRPr="00AC5E63" w:rsidRDefault="00353E23" w:rsidP="0028271E">
      <w:pPr>
        <w:numPr>
          <w:ilvl w:val="0"/>
          <w:numId w:val="50"/>
        </w:numPr>
        <w:spacing w:before="0" w:after="0" w:line="240" w:lineRule="auto"/>
        <w:contextualSpacing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>wysokość wkładu Unii Europejskiej w projekt (opcjonalnie),</w:t>
      </w:r>
    </w:p>
    <w:p w14:paraId="24EF560F" w14:textId="77777777" w:rsidR="00353E23" w:rsidRPr="00AC5E63" w:rsidRDefault="00353E23" w:rsidP="0028271E">
      <w:pPr>
        <w:numPr>
          <w:ilvl w:val="0"/>
          <w:numId w:val="50"/>
        </w:numPr>
        <w:spacing w:before="0" w:after="0" w:line="240" w:lineRule="auto"/>
        <w:contextualSpacing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>znak FE, barwy RP, znak UE oraz herb województwa kujawsko-pomorskiego,</w:t>
      </w:r>
    </w:p>
    <w:p w14:paraId="0CC54070" w14:textId="77777777" w:rsidR="00353E23" w:rsidRPr="00AC5E63" w:rsidRDefault="00353E23" w:rsidP="0028271E">
      <w:pPr>
        <w:numPr>
          <w:ilvl w:val="0"/>
          <w:numId w:val="50"/>
        </w:numPr>
        <w:spacing w:before="0" w:after="0" w:line="240" w:lineRule="auto"/>
        <w:contextualSpacing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 xml:space="preserve">adres portalu </w:t>
      </w:r>
      <w:hyperlink r:id="rId12" w:history="1">
        <w:r w:rsidRPr="00AC5E63">
          <w:rPr>
            <w:rStyle w:val="Hipercze"/>
            <w:rFonts w:cstheme="minorHAnsi"/>
            <w:sz w:val="20"/>
            <w:szCs w:val="20"/>
          </w:rPr>
          <w:t>www.mapadotacji.gov.pl</w:t>
        </w:r>
      </w:hyperlink>
      <w:r w:rsidRPr="00AC5E63">
        <w:rPr>
          <w:rFonts w:cstheme="minorHAnsi"/>
          <w:sz w:val="20"/>
          <w:szCs w:val="20"/>
        </w:rPr>
        <w:t xml:space="preserve"> (opcjonalnie).</w:t>
      </w:r>
    </w:p>
    <w:p w14:paraId="0645CB01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</w:p>
    <w:p w14:paraId="3E898F53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>Wzór plakatu, który należy wykorzystać:</w:t>
      </w:r>
    </w:p>
    <w:p w14:paraId="3E4C3234" w14:textId="77777777" w:rsidR="00353E23" w:rsidRPr="00AC5E63" w:rsidRDefault="00353E23" w:rsidP="00353E23">
      <w:pPr>
        <w:rPr>
          <w:rFonts w:cstheme="minorHAnsi"/>
          <w:noProof/>
          <w:sz w:val="20"/>
          <w:szCs w:val="20"/>
        </w:rPr>
      </w:pPr>
      <w:r w:rsidRPr="00AC5E63">
        <w:rPr>
          <w:rFonts w:cstheme="minorHAnsi"/>
          <w:noProof/>
          <w:sz w:val="20"/>
          <w:szCs w:val="20"/>
        </w:rPr>
        <w:br/>
      </w:r>
      <w:r w:rsidRPr="00AC5E63">
        <w:rPr>
          <w:rFonts w:cstheme="minorHAnsi"/>
          <w:noProof/>
          <w:sz w:val="20"/>
          <w:szCs w:val="20"/>
        </w:rPr>
        <w:br/>
      </w:r>
      <w:r w:rsidRPr="00AC5E63">
        <w:rPr>
          <w:rFonts w:cstheme="minorHAnsi"/>
          <w:noProof/>
          <w:sz w:val="20"/>
          <w:szCs w:val="20"/>
        </w:rPr>
        <w:br/>
      </w:r>
      <w:r w:rsidRPr="00AC5E63">
        <w:rPr>
          <w:rFonts w:cstheme="minorHAnsi"/>
          <w:noProof/>
          <w:sz w:val="20"/>
          <w:szCs w:val="20"/>
          <w:lang w:eastAsia="pl-PL"/>
        </w:rPr>
        <w:drawing>
          <wp:inline distT="0" distB="0" distL="0" distR="0" wp14:anchorId="06EDC703" wp14:editId="6AF86DE4">
            <wp:extent cx="2120900" cy="1498600"/>
            <wp:effectExtent l="0" t="0" r="0" b="635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090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EC092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</w:p>
    <w:p w14:paraId="789E660B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 xml:space="preserve">Na plakacie możesz umieścić także dodatkowe informacje o projekcie, jak również elementy graficzne np. zdjęcie.. Ważne jest, aby elementy, które muszą się znaleźć na plakacie, </w:t>
      </w:r>
      <w:r w:rsidRPr="00AC5E63">
        <w:rPr>
          <w:rFonts w:cstheme="minorHAnsi"/>
          <w:b/>
          <w:sz w:val="20"/>
          <w:szCs w:val="20"/>
        </w:rPr>
        <w:t xml:space="preserve">były nadal czytelne </w:t>
      </w:r>
      <w:r w:rsidRPr="00AC5E63">
        <w:rPr>
          <w:rFonts w:cstheme="minorHAnsi"/>
          <w:b/>
          <w:sz w:val="20"/>
          <w:szCs w:val="20"/>
        </w:rPr>
        <w:br/>
        <w:t>i wyraźnie widoczne.</w:t>
      </w:r>
    </w:p>
    <w:p w14:paraId="6FBDBF5C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>W wersji elektronicznej wzór do wykorzystania jest dostępny na stronie internetowej programu – www.rpo.kujawsko-pomorskie.pl.</w:t>
      </w:r>
    </w:p>
    <w:p w14:paraId="5D6326EE" w14:textId="77777777" w:rsidR="00353E23" w:rsidRPr="00AC5E63" w:rsidRDefault="00353E23" w:rsidP="0028271E">
      <w:pPr>
        <w:keepNext/>
        <w:numPr>
          <w:ilvl w:val="1"/>
          <w:numId w:val="49"/>
        </w:numPr>
        <w:spacing w:after="240" w:line="240" w:lineRule="auto"/>
        <w:ind w:left="426" w:hanging="426"/>
        <w:outlineLvl w:val="2"/>
        <w:rPr>
          <w:rFonts w:cstheme="minorHAnsi"/>
          <w:b/>
          <w:bCs/>
          <w:sz w:val="20"/>
          <w:szCs w:val="20"/>
        </w:rPr>
      </w:pPr>
      <w:r w:rsidRPr="00AC5E63">
        <w:rPr>
          <w:rFonts w:cstheme="minorHAnsi"/>
          <w:b/>
          <w:bCs/>
          <w:sz w:val="20"/>
          <w:szCs w:val="20"/>
        </w:rPr>
        <w:lastRenderedPageBreak/>
        <w:t xml:space="preserve"> Kiedy i na jak długo powinieneś umieścić plakat?</w:t>
      </w:r>
    </w:p>
    <w:p w14:paraId="3FD951B3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 xml:space="preserve">Plakat musi być wyeksponowany w trakcie realizacji projektu. Powinieneś go umieścić w widocznym miejscu nie później niż miesiąc od uzyskania dofinansowania. Plakat możesz zdjąć po zakończeniu projektu. </w:t>
      </w:r>
    </w:p>
    <w:p w14:paraId="0F2026AF" w14:textId="77777777" w:rsidR="00353E23" w:rsidRPr="00AC5E63" w:rsidRDefault="00353E23" w:rsidP="0028271E">
      <w:pPr>
        <w:keepNext/>
        <w:numPr>
          <w:ilvl w:val="1"/>
          <w:numId w:val="49"/>
        </w:numPr>
        <w:spacing w:after="240" w:line="240" w:lineRule="auto"/>
        <w:ind w:left="426" w:hanging="426"/>
        <w:outlineLvl w:val="2"/>
        <w:rPr>
          <w:rFonts w:cstheme="minorHAnsi"/>
          <w:b/>
          <w:bCs/>
          <w:sz w:val="20"/>
          <w:szCs w:val="20"/>
        </w:rPr>
      </w:pPr>
      <w:r w:rsidRPr="00AC5E63">
        <w:rPr>
          <w:rFonts w:cstheme="minorHAnsi"/>
          <w:b/>
          <w:bCs/>
          <w:sz w:val="20"/>
          <w:szCs w:val="20"/>
        </w:rPr>
        <w:t>Gdzie powinieneś umieścić plakat?</w:t>
      </w:r>
    </w:p>
    <w:p w14:paraId="5F78B534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 xml:space="preserve">Plakat powinieneś umieścić w widocznym i dostępnym publicznie miejscu. Może być to np. wejście do budynku, w którym masz swoją siedzibę albo w recepcji. Musi być to przynajmniej jeden plakat. </w:t>
      </w:r>
    </w:p>
    <w:p w14:paraId="34CC7D7C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>Jeśli działania w ramach projektu realizujesz w kilku lokalizacjach, plakaty umieść w każdej z nich.</w:t>
      </w:r>
    </w:p>
    <w:p w14:paraId="23F6BF9C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>Jeśli natomiast w jednej lokalizacji dana instytucja, firma lub organizacja realizuje kilka projektów, może umieścić jeden plakat opisujący wszystkie te przedsięwzięcia.</w:t>
      </w:r>
    </w:p>
    <w:p w14:paraId="4C219B0A" w14:textId="77777777" w:rsidR="00353E23" w:rsidRPr="00AC5E63" w:rsidRDefault="00353E23" w:rsidP="0028271E">
      <w:pPr>
        <w:keepNext/>
        <w:numPr>
          <w:ilvl w:val="1"/>
          <w:numId w:val="49"/>
        </w:numPr>
        <w:spacing w:after="240" w:line="240" w:lineRule="auto"/>
        <w:ind w:left="426" w:hanging="426"/>
        <w:outlineLvl w:val="2"/>
        <w:rPr>
          <w:rFonts w:cstheme="minorHAnsi"/>
          <w:b/>
          <w:bCs/>
          <w:sz w:val="20"/>
          <w:szCs w:val="20"/>
        </w:rPr>
      </w:pPr>
      <w:r w:rsidRPr="00AC5E63">
        <w:rPr>
          <w:rFonts w:cstheme="minorHAnsi"/>
          <w:b/>
          <w:bCs/>
          <w:sz w:val="20"/>
          <w:szCs w:val="20"/>
        </w:rPr>
        <w:t>Jakie informacje powinieneś umieścić na tablicy pamiątkowej?</w:t>
      </w:r>
    </w:p>
    <w:p w14:paraId="4045A088" w14:textId="77777777" w:rsidR="00353E23" w:rsidRPr="00AC5E63" w:rsidRDefault="00353E23" w:rsidP="00353E23">
      <w:pPr>
        <w:contextualSpacing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>Tablica musi zawierać:</w:t>
      </w:r>
    </w:p>
    <w:p w14:paraId="4A2C4956" w14:textId="77777777" w:rsidR="00353E23" w:rsidRPr="00AC5E63" w:rsidRDefault="00353E23" w:rsidP="0028271E">
      <w:pPr>
        <w:numPr>
          <w:ilvl w:val="0"/>
          <w:numId w:val="50"/>
        </w:numPr>
        <w:spacing w:before="0" w:after="0" w:line="240" w:lineRule="auto"/>
        <w:contextualSpacing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>nazwę beneficjenta,</w:t>
      </w:r>
    </w:p>
    <w:p w14:paraId="20065078" w14:textId="77777777" w:rsidR="00353E23" w:rsidRPr="00AC5E63" w:rsidRDefault="00353E23" w:rsidP="0028271E">
      <w:pPr>
        <w:numPr>
          <w:ilvl w:val="0"/>
          <w:numId w:val="50"/>
        </w:numPr>
        <w:spacing w:before="0" w:after="0" w:line="240" w:lineRule="auto"/>
        <w:contextualSpacing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>tytuł projektu,</w:t>
      </w:r>
    </w:p>
    <w:p w14:paraId="2D49D879" w14:textId="77777777" w:rsidR="00353E23" w:rsidRPr="00AC5E63" w:rsidRDefault="00353E23" w:rsidP="0028271E">
      <w:pPr>
        <w:numPr>
          <w:ilvl w:val="0"/>
          <w:numId w:val="50"/>
        </w:numPr>
        <w:spacing w:before="0" w:after="0" w:line="240" w:lineRule="auto"/>
        <w:contextualSpacing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>cel projektu,</w:t>
      </w:r>
    </w:p>
    <w:p w14:paraId="05025B60" w14:textId="77777777" w:rsidR="00353E23" w:rsidRPr="00AC5E63" w:rsidRDefault="00353E23" w:rsidP="0028271E">
      <w:pPr>
        <w:numPr>
          <w:ilvl w:val="0"/>
          <w:numId w:val="50"/>
        </w:numPr>
        <w:spacing w:before="0" w:after="0" w:line="240" w:lineRule="auto"/>
        <w:contextualSpacing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>znak FE, barwy RP, znak UE oraz herb województwa kujawsko-pomorskiego,</w:t>
      </w:r>
    </w:p>
    <w:p w14:paraId="467814F1" w14:textId="77777777" w:rsidR="00353E23" w:rsidRPr="00AC5E63" w:rsidRDefault="00353E23" w:rsidP="0028271E">
      <w:pPr>
        <w:numPr>
          <w:ilvl w:val="0"/>
          <w:numId w:val="50"/>
        </w:numPr>
        <w:spacing w:before="0" w:after="0" w:line="240" w:lineRule="auto"/>
        <w:contextualSpacing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 xml:space="preserve">adres portalu </w:t>
      </w:r>
      <w:hyperlink r:id="rId14" w:history="1">
        <w:r w:rsidRPr="00AC5E63">
          <w:rPr>
            <w:rStyle w:val="Hipercze"/>
            <w:rFonts w:cstheme="minorHAnsi"/>
            <w:sz w:val="20"/>
            <w:szCs w:val="20"/>
          </w:rPr>
          <w:t>www.mapadotacji.gov.pl</w:t>
        </w:r>
      </w:hyperlink>
      <w:r w:rsidRPr="00AC5E63">
        <w:rPr>
          <w:rFonts w:cstheme="minorHAnsi"/>
          <w:sz w:val="20"/>
          <w:szCs w:val="20"/>
        </w:rPr>
        <w:t>.</w:t>
      </w:r>
    </w:p>
    <w:p w14:paraId="07C83BB1" w14:textId="77777777" w:rsidR="00353E23" w:rsidRPr="00AC5E63" w:rsidRDefault="00353E23" w:rsidP="00353E23">
      <w:pPr>
        <w:ind w:left="720"/>
        <w:contextualSpacing/>
        <w:rPr>
          <w:rFonts w:cstheme="minorHAnsi"/>
          <w:sz w:val="20"/>
          <w:szCs w:val="20"/>
        </w:rPr>
      </w:pPr>
    </w:p>
    <w:p w14:paraId="27A6BC7C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>Wzór tablicy, który należy wykorzystać:</w:t>
      </w:r>
    </w:p>
    <w:p w14:paraId="4299A9F4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 xml:space="preserve">      </w:t>
      </w:r>
    </w:p>
    <w:p w14:paraId="1C19C55E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noProof/>
          <w:sz w:val="20"/>
          <w:szCs w:val="20"/>
          <w:lang w:eastAsia="pl-PL"/>
        </w:rPr>
        <w:drawing>
          <wp:inline distT="0" distB="0" distL="0" distR="0" wp14:anchorId="579CBFAF" wp14:editId="33728028">
            <wp:extent cx="2330450" cy="1555750"/>
            <wp:effectExtent l="0" t="0" r="0" b="635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0450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564D1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 xml:space="preserve">Wzór tablicy znajdziesz w </w:t>
      </w:r>
      <w:proofErr w:type="spellStart"/>
      <w:r w:rsidRPr="00AC5E63">
        <w:rPr>
          <w:rFonts w:cstheme="minorHAnsi"/>
          <w:sz w:val="20"/>
          <w:szCs w:val="20"/>
        </w:rPr>
        <w:t>internecie</w:t>
      </w:r>
      <w:proofErr w:type="spellEnd"/>
      <w:r w:rsidRPr="00AC5E63">
        <w:rPr>
          <w:rFonts w:cstheme="minorHAnsi"/>
          <w:sz w:val="20"/>
          <w:szCs w:val="20"/>
        </w:rPr>
        <w:t xml:space="preserve"> na stronie internetowej programu – www.rpo.kujawsko-pomorskie.pl. </w:t>
      </w:r>
    </w:p>
    <w:p w14:paraId="00E96C36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b/>
          <w:sz w:val="20"/>
          <w:szCs w:val="20"/>
        </w:rPr>
        <w:t xml:space="preserve">Wzór tablicy pamiątkowej jest obowiązkowy, tzn. nie można go modyfikować, dodawać znaków, informacji etc. poza uzupełnianiem treści we wskazanych polach. </w:t>
      </w:r>
      <w:r w:rsidRPr="00AC5E63">
        <w:rPr>
          <w:rFonts w:cstheme="minorHAnsi"/>
          <w:sz w:val="20"/>
          <w:szCs w:val="20"/>
        </w:rPr>
        <w:t>Tablica pamiątkowa, nie może zawierać innych dodatkowych informacji i elementów graficznych, np. logo partnera lub wykonawcy prac.</w:t>
      </w:r>
    </w:p>
    <w:p w14:paraId="15E915A2" w14:textId="77777777" w:rsidR="00353E23" w:rsidRPr="00AC5E63" w:rsidRDefault="00353E23" w:rsidP="00353E23">
      <w:pPr>
        <w:spacing w:before="120" w:after="120"/>
        <w:rPr>
          <w:rFonts w:cstheme="minorHAnsi"/>
          <w:b/>
          <w:sz w:val="20"/>
          <w:szCs w:val="20"/>
        </w:rPr>
      </w:pPr>
      <w:r w:rsidRPr="00AC5E63">
        <w:rPr>
          <w:rFonts w:cstheme="minorHAnsi"/>
          <w:b/>
          <w:sz w:val="20"/>
          <w:szCs w:val="20"/>
        </w:rPr>
        <w:t xml:space="preserve">Projektując tablicę, w tym wielkość </w:t>
      </w:r>
      <w:proofErr w:type="spellStart"/>
      <w:r w:rsidRPr="00AC5E63">
        <w:rPr>
          <w:rFonts w:cstheme="minorHAnsi"/>
          <w:b/>
          <w:sz w:val="20"/>
          <w:szCs w:val="20"/>
        </w:rPr>
        <w:t>fontów</w:t>
      </w:r>
      <w:proofErr w:type="spellEnd"/>
      <w:r w:rsidRPr="00AC5E63">
        <w:rPr>
          <w:rFonts w:cstheme="minorHAnsi"/>
          <w:b/>
          <w:sz w:val="20"/>
          <w:szCs w:val="20"/>
        </w:rPr>
        <w:t xml:space="preserve">, pamiętaj, że znak UE wraz z odniesieniem do Unii </w:t>
      </w:r>
      <w:r w:rsidRPr="00AC5E63">
        <w:rPr>
          <w:rFonts w:cstheme="minorHAnsi"/>
          <w:b/>
          <w:sz w:val="20"/>
          <w:szCs w:val="20"/>
        </w:rPr>
        <w:br/>
        <w:t xml:space="preserve">i funduszu, tytuł projektu oraz cel projektu muszą zajmować co najmniej 25% powierzchni tej tablicy. </w:t>
      </w:r>
    </w:p>
    <w:p w14:paraId="29EF9C4E" w14:textId="77777777" w:rsidR="00353E23" w:rsidRPr="00AC5E63" w:rsidRDefault="00353E23" w:rsidP="0028271E">
      <w:pPr>
        <w:keepNext/>
        <w:numPr>
          <w:ilvl w:val="1"/>
          <w:numId w:val="49"/>
        </w:numPr>
        <w:spacing w:after="240" w:line="240" w:lineRule="auto"/>
        <w:ind w:left="426" w:hanging="426"/>
        <w:outlineLvl w:val="2"/>
        <w:rPr>
          <w:rFonts w:cstheme="minorHAnsi"/>
          <w:b/>
          <w:bCs/>
          <w:sz w:val="20"/>
          <w:szCs w:val="20"/>
        </w:rPr>
      </w:pPr>
      <w:r w:rsidRPr="00AC5E63">
        <w:rPr>
          <w:rFonts w:cstheme="minorHAnsi"/>
          <w:b/>
          <w:bCs/>
          <w:sz w:val="20"/>
          <w:szCs w:val="20"/>
        </w:rPr>
        <w:lastRenderedPageBreak/>
        <w:t>Jak duża musi być tablica pamiątkowa?</w:t>
      </w:r>
    </w:p>
    <w:p w14:paraId="684C2101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 xml:space="preserve">Tablice pamiątkowe mogą być albo </w:t>
      </w:r>
      <w:r w:rsidRPr="00AC5E63">
        <w:rPr>
          <w:rFonts w:cstheme="minorHAnsi"/>
          <w:b/>
          <w:sz w:val="20"/>
          <w:szCs w:val="20"/>
        </w:rPr>
        <w:t>dużego formatu</w:t>
      </w:r>
      <w:r w:rsidRPr="00AC5E63">
        <w:rPr>
          <w:rFonts w:cstheme="minorHAnsi"/>
          <w:sz w:val="20"/>
          <w:szCs w:val="20"/>
        </w:rPr>
        <w:t xml:space="preserve">, albo mieć formę </w:t>
      </w:r>
      <w:r w:rsidRPr="00AC5E63">
        <w:rPr>
          <w:rFonts w:cstheme="minorHAnsi"/>
          <w:b/>
          <w:sz w:val="20"/>
          <w:szCs w:val="20"/>
        </w:rPr>
        <w:t>mniejszych tabliczek</w:t>
      </w:r>
      <w:r w:rsidRPr="00AC5E63">
        <w:rPr>
          <w:rFonts w:cstheme="minorHAnsi"/>
          <w:sz w:val="20"/>
          <w:szCs w:val="20"/>
        </w:rPr>
        <w:t xml:space="preserve">. </w:t>
      </w:r>
    </w:p>
    <w:p w14:paraId="4B9B228E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 xml:space="preserve">Wybór właściwej wielkości tablicy powinieneś uzależnić od rodzaju projektu, jego lokalizacji oraz planowanego miejsca ekspozycji tablicy. Niezależnie od rozmiaru zwróć uwagę na to, by znaki i informacje były czytelne i wyraźnie widoczne. </w:t>
      </w:r>
    </w:p>
    <w:p w14:paraId="1989750F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b/>
          <w:sz w:val="20"/>
          <w:szCs w:val="20"/>
        </w:rPr>
        <w:t>Tablice pamiątkowe dużego formatu</w:t>
      </w:r>
      <w:r w:rsidRPr="00AC5E63">
        <w:rPr>
          <w:rFonts w:cstheme="minorHAnsi"/>
          <w:sz w:val="20"/>
          <w:szCs w:val="20"/>
        </w:rPr>
        <w:t xml:space="preserve"> są właściwym sposobem oznaczenia przede wszystkim inwestycji infrastrukturalnych i budowlanych. Minimalny rozmiar wynosi 80x120 cm (wymiary europalety). Jeżeli tablica pamiątkowa jest położona w znacznej odległości od miejsca, gdzie mogą znajdować się odbiorcy, to powinna być odpowiednio większa, aby odbiorcy mogli odczytać informacje. W przypadku projektów związanych ze znacznymi inwestycjami infrastrukturalnymi </w:t>
      </w:r>
      <w:r w:rsidRPr="00AC5E63">
        <w:rPr>
          <w:rFonts w:cstheme="minorHAnsi"/>
          <w:sz w:val="20"/>
          <w:szCs w:val="20"/>
        </w:rPr>
        <w:br/>
        <w:t xml:space="preserve">i pracami budowlanymi, rekomendujemy, aby powierzchnia tablicy pamiątkowej nie była mniejsza niż </w:t>
      </w:r>
      <w:r w:rsidRPr="00AC5E63">
        <w:rPr>
          <w:rFonts w:cstheme="minorHAnsi"/>
          <w:sz w:val="20"/>
          <w:szCs w:val="20"/>
        </w:rPr>
        <w:br/>
      </w:r>
      <w:r w:rsidRPr="00AC5E63">
        <w:rPr>
          <w:rFonts w:cstheme="minorHAnsi"/>
          <w:b/>
          <w:sz w:val="20"/>
          <w:szCs w:val="20"/>
        </w:rPr>
        <w:t>6 m</w:t>
      </w:r>
      <w:r w:rsidRPr="00AC5E63">
        <w:rPr>
          <w:rFonts w:cstheme="minorHAnsi"/>
          <w:b/>
          <w:sz w:val="20"/>
          <w:szCs w:val="20"/>
          <w:vertAlign w:val="superscript"/>
        </w:rPr>
        <w:t>2</w:t>
      </w:r>
      <w:r w:rsidRPr="00AC5E63">
        <w:rPr>
          <w:rFonts w:cstheme="minorHAnsi"/>
          <w:sz w:val="20"/>
          <w:szCs w:val="20"/>
        </w:rPr>
        <w:t>.</w:t>
      </w:r>
    </w:p>
    <w:p w14:paraId="495C8143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b/>
          <w:sz w:val="20"/>
          <w:szCs w:val="20"/>
        </w:rPr>
        <w:t>Mniejsze tabliczki pamiątkowe</w:t>
      </w:r>
      <w:r w:rsidRPr="00AC5E63">
        <w:rPr>
          <w:rFonts w:cstheme="minorHAnsi"/>
          <w:sz w:val="20"/>
          <w:szCs w:val="20"/>
        </w:rPr>
        <w:t xml:space="preserve"> możesz wykorzystać tam, gdzie szczególnie istotne znaczenie ma dbałość o estetykę i poszanowanie dla kontekstu przyrodniczego, kulturowego lub społecznego. Na przykład małe tabliczki mogą posłużyć dla oznaczenia realizacji projektów np. wewnątrz pomieszczeń, w pobliżu obiektów zabytkowych. Rekomendowany minimalny rozmiar tablicy pamiątkowej to format </w:t>
      </w:r>
      <w:r w:rsidRPr="00AC5E63">
        <w:rPr>
          <w:rFonts w:cstheme="minorHAnsi"/>
          <w:b/>
          <w:sz w:val="20"/>
          <w:szCs w:val="20"/>
        </w:rPr>
        <w:t>A3</w:t>
      </w:r>
      <w:r w:rsidRPr="00AC5E63">
        <w:rPr>
          <w:rFonts w:cstheme="minorHAnsi"/>
          <w:sz w:val="20"/>
          <w:szCs w:val="20"/>
        </w:rPr>
        <w:t xml:space="preserve">. Rozmiar tablicy nie może być jednak mniejszy niż format </w:t>
      </w:r>
      <w:r w:rsidRPr="00AC5E63">
        <w:rPr>
          <w:rFonts w:cstheme="minorHAnsi"/>
          <w:b/>
          <w:sz w:val="20"/>
          <w:szCs w:val="20"/>
        </w:rPr>
        <w:t>A4</w:t>
      </w:r>
      <w:r w:rsidRPr="00AC5E63">
        <w:rPr>
          <w:rFonts w:cstheme="minorHAnsi"/>
          <w:sz w:val="20"/>
          <w:szCs w:val="20"/>
        </w:rPr>
        <w:t xml:space="preserve">. </w:t>
      </w:r>
    </w:p>
    <w:p w14:paraId="7CD7C5BF" w14:textId="77777777" w:rsidR="00353E23" w:rsidRPr="00AC5E63" w:rsidRDefault="00353E23" w:rsidP="0028271E">
      <w:pPr>
        <w:keepNext/>
        <w:numPr>
          <w:ilvl w:val="1"/>
          <w:numId w:val="49"/>
        </w:numPr>
        <w:spacing w:after="240" w:line="240" w:lineRule="auto"/>
        <w:ind w:left="426" w:hanging="426"/>
        <w:outlineLvl w:val="2"/>
        <w:rPr>
          <w:rFonts w:cstheme="minorHAnsi"/>
          <w:b/>
          <w:bCs/>
          <w:sz w:val="20"/>
          <w:szCs w:val="20"/>
        </w:rPr>
      </w:pPr>
      <w:r w:rsidRPr="00AC5E63">
        <w:rPr>
          <w:rFonts w:cstheme="minorHAnsi"/>
          <w:b/>
          <w:bCs/>
          <w:sz w:val="20"/>
          <w:szCs w:val="20"/>
        </w:rPr>
        <w:t xml:space="preserve">Kiedy powinieneś umieścić tablicę pamiątkową i na jak długo? </w:t>
      </w:r>
    </w:p>
    <w:p w14:paraId="7CCA2B7E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 xml:space="preserve">Tablicę pamiątkową musisz umieścić po zakończeniu projektu – nie później niż 3 miesiące po tym fakcie. </w:t>
      </w:r>
    </w:p>
    <w:p w14:paraId="72F36B65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>Tablica pamiątkowa musi być wyeksponowana minimum przez cały okres trwałości projektu. W związku z tym musi być wykonana z trwałych materiałów, a zawarte na niej informacje muszą być czytelne nawet po kilku latach. Twoim obowiązkiem jest dbanie o jej stan techniczny i o to, aby informacja była cały czas wyraźnie widoczna. Uszkodzoną lub nieczytelną tablicę musisz wymienić lub odnowić.</w:t>
      </w:r>
    </w:p>
    <w:p w14:paraId="7F6BEDCF" w14:textId="77777777" w:rsidR="00353E23" w:rsidRPr="00AC5E63" w:rsidRDefault="00353E23" w:rsidP="0028271E">
      <w:pPr>
        <w:keepNext/>
        <w:numPr>
          <w:ilvl w:val="1"/>
          <w:numId w:val="49"/>
        </w:numPr>
        <w:spacing w:after="240" w:line="240" w:lineRule="auto"/>
        <w:ind w:left="426" w:hanging="426"/>
        <w:outlineLvl w:val="2"/>
        <w:rPr>
          <w:rFonts w:cstheme="minorHAnsi"/>
          <w:b/>
          <w:bCs/>
          <w:sz w:val="20"/>
          <w:szCs w:val="20"/>
        </w:rPr>
      </w:pPr>
      <w:r w:rsidRPr="00AC5E63">
        <w:rPr>
          <w:rFonts w:cstheme="minorHAnsi"/>
          <w:b/>
          <w:bCs/>
          <w:sz w:val="20"/>
          <w:szCs w:val="20"/>
        </w:rPr>
        <w:t>Gdzie powinieneś umieścić tablicę pamiątkową?</w:t>
      </w:r>
    </w:p>
    <w:p w14:paraId="6A8F2298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>Tablice pamiątkowe dużych rozmiarów powinieneś umieścić w miejscu realizacji Twojego projektu – tam, gdzie widoczne są efekty zrealizowanego przedsięwzięcia. Wybierz miejsce dobrze widoczne i ogólnie dostępne, gdzie największa liczba osób będzie mogła zapoznać się z treścią tablicy.</w:t>
      </w:r>
    </w:p>
    <w:p w14:paraId="102F1FED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 xml:space="preserve">Jeśli projekt miał kilka lokalizacji, ustaw kilka tablic w kluczowych dla niego miejscach. </w:t>
      </w:r>
    </w:p>
    <w:p w14:paraId="7AE8807D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 xml:space="preserve">Tablicę pamiątkową małych rozmiarów powinieneś umieścić w miejscu widocznym i ogólnie dostępnym. Mogą być to np. wejścia do budynków. </w:t>
      </w:r>
    </w:p>
    <w:p w14:paraId="449640DC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lastRenderedPageBreak/>
        <w:t>Zadbaj o to, aby tablice nie zakłócały ładu przestrzennego, a ich wielkość, lokalizacja i wygląd były zgodne z lokalnymi regulacjami lub zasadami dotyczącymi estetki przestrzeni publicznej i miast oraz zasadami ochrony przyrody. Zadbaj, by były one dopasowane do charakteru otoczenia.</w:t>
      </w:r>
    </w:p>
    <w:p w14:paraId="5342FEBA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 xml:space="preserve">Jeśli masz wątpliwości, rekomendujemy, abyś ustalił, jak rozmieścić tablice z IZ RPO WK-P. </w:t>
      </w:r>
    </w:p>
    <w:p w14:paraId="4C33185C" w14:textId="77777777" w:rsidR="00353E23" w:rsidRPr="00AC5E63" w:rsidRDefault="00353E23" w:rsidP="0028271E">
      <w:pPr>
        <w:keepNext/>
        <w:numPr>
          <w:ilvl w:val="1"/>
          <w:numId w:val="49"/>
        </w:numPr>
        <w:spacing w:after="240" w:line="240" w:lineRule="auto"/>
        <w:ind w:left="426" w:hanging="426"/>
        <w:outlineLvl w:val="2"/>
        <w:rPr>
          <w:rFonts w:cstheme="minorHAnsi"/>
          <w:b/>
          <w:bCs/>
          <w:sz w:val="20"/>
          <w:szCs w:val="20"/>
        </w:rPr>
      </w:pPr>
      <w:r w:rsidRPr="00AC5E63">
        <w:rPr>
          <w:rFonts w:cstheme="minorHAnsi"/>
          <w:b/>
          <w:bCs/>
          <w:sz w:val="20"/>
          <w:szCs w:val="20"/>
        </w:rPr>
        <w:t>Czy możesz zastosować inne formy oznaczenia miejsca realizacji projektu lub zakupionych środków trwałych?</w:t>
      </w:r>
    </w:p>
    <w:p w14:paraId="5F3A65C0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 xml:space="preserve">W uzasadnionych przypadkach możesz zwrócić się do IZ RPO WK-P z propozycją zastosowania innej formy, lokalizacji lub wielkości oznaczeń projektu. Jest to możliwe wyłącznie w przypadkach, kiedy ze względu na przepisy prawa nie można zastosować przewidzianych w </w:t>
      </w:r>
      <w:r w:rsidRPr="00AC5E63">
        <w:rPr>
          <w:rFonts w:cstheme="minorHAnsi"/>
          <w:i/>
          <w:sz w:val="20"/>
          <w:szCs w:val="20"/>
        </w:rPr>
        <w:t>Załączniku</w:t>
      </w:r>
      <w:r w:rsidRPr="00AC5E63">
        <w:rPr>
          <w:rFonts w:cstheme="minorHAnsi"/>
          <w:sz w:val="20"/>
          <w:szCs w:val="20"/>
        </w:rPr>
        <w:t xml:space="preserve"> wymogów informowania o projekcie lub kiedy zastosowanie takich form wpływałoby negatywnie na realizację projektu lub jego rezultaty.</w:t>
      </w:r>
    </w:p>
    <w:p w14:paraId="5E5E58E8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>Po zapoznaniu się z Twoją propozycją IZ RPO WK-P może wyrazić zgodę na odstępstwa lub zmiany. Pamiętaj, że potrzebujesz pisemnej zgody. Musisz ją przechowywać na wypadek kontroli.</w:t>
      </w:r>
    </w:p>
    <w:p w14:paraId="6485942C" w14:textId="77777777" w:rsidR="00353E23" w:rsidRPr="00AC5E63" w:rsidRDefault="00353E23" w:rsidP="0028271E">
      <w:pPr>
        <w:keepNext/>
        <w:numPr>
          <w:ilvl w:val="0"/>
          <w:numId w:val="49"/>
        </w:numPr>
        <w:spacing w:after="240" w:line="240" w:lineRule="auto"/>
        <w:ind w:left="426" w:hanging="426"/>
        <w:outlineLvl w:val="1"/>
        <w:rPr>
          <w:rFonts w:cstheme="minorHAnsi"/>
          <w:b/>
          <w:bCs/>
          <w:iCs/>
          <w:sz w:val="20"/>
          <w:szCs w:val="20"/>
        </w:rPr>
      </w:pPr>
      <w:r w:rsidRPr="00AC5E63">
        <w:rPr>
          <w:rFonts w:cstheme="minorHAnsi"/>
          <w:b/>
          <w:bCs/>
          <w:iCs/>
          <w:sz w:val="20"/>
          <w:szCs w:val="20"/>
        </w:rPr>
        <w:t>Jakie informacje musisz umieścić na stronie internetowej?</w:t>
      </w:r>
    </w:p>
    <w:p w14:paraId="7392384B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>Jeśli jako beneficjent masz własną stronę internetową, to musisz umieścić na niej:</w:t>
      </w:r>
    </w:p>
    <w:p w14:paraId="4B868D0E" w14:textId="77777777" w:rsidR="00353E23" w:rsidRPr="00AC5E63" w:rsidRDefault="00353E23" w:rsidP="0028271E">
      <w:pPr>
        <w:numPr>
          <w:ilvl w:val="0"/>
          <w:numId w:val="51"/>
        </w:numPr>
        <w:spacing w:before="120" w:after="120" w:line="240" w:lineRule="auto"/>
        <w:rPr>
          <w:rFonts w:cstheme="minorHAnsi"/>
          <w:b/>
          <w:sz w:val="20"/>
          <w:szCs w:val="20"/>
        </w:rPr>
      </w:pPr>
      <w:r w:rsidRPr="00AC5E63">
        <w:rPr>
          <w:rFonts w:cstheme="minorHAnsi"/>
          <w:sz w:val="20"/>
          <w:szCs w:val="20"/>
        </w:rPr>
        <w:t xml:space="preserve">znak </w:t>
      </w:r>
      <w:r w:rsidRPr="00AC5E63">
        <w:rPr>
          <w:rFonts w:cstheme="minorHAnsi"/>
          <w:b/>
          <w:sz w:val="20"/>
          <w:szCs w:val="20"/>
        </w:rPr>
        <w:t>Funduszy Europejskich</w:t>
      </w:r>
      <w:r w:rsidRPr="00AC5E63">
        <w:rPr>
          <w:rFonts w:cstheme="minorHAnsi"/>
          <w:sz w:val="20"/>
          <w:szCs w:val="20"/>
        </w:rPr>
        <w:t>,</w:t>
      </w:r>
    </w:p>
    <w:p w14:paraId="03DE3D03" w14:textId="77777777" w:rsidR="00353E23" w:rsidRPr="00AC5E63" w:rsidRDefault="00353E23" w:rsidP="0028271E">
      <w:pPr>
        <w:numPr>
          <w:ilvl w:val="0"/>
          <w:numId w:val="51"/>
        </w:numPr>
        <w:spacing w:before="120" w:after="120" w:line="240" w:lineRule="auto"/>
        <w:rPr>
          <w:rFonts w:cstheme="minorHAnsi"/>
          <w:b/>
          <w:sz w:val="20"/>
          <w:szCs w:val="20"/>
        </w:rPr>
      </w:pPr>
      <w:r w:rsidRPr="00AC5E63">
        <w:rPr>
          <w:rFonts w:cstheme="minorHAnsi"/>
          <w:sz w:val="20"/>
          <w:szCs w:val="20"/>
        </w:rPr>
        <w:t>barwy Rzeczypospolitej Polskiej,</w:t>
      </w:r>
    </w:p>
    <w:p w14:paraId="7FD75748" w14:textId="77777777" w:rsidR="00353E23" w:rsidRPr="00AC5E63" w:rsidRDefault="00353E23" w:rsidP="0028271E">
      <w:pPr>
        <w:numPr>
          <w:ilvl w:val="0"/>
          <w:numId w:val="51"/>
        </w:numPr>
        <w:spacing w:before="120" w:after="120" w:line="240" w:lineRule="auto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>znak</w:t>
      </w:r>
      <w:r w:rsidRPr="00AC5E63">
        <w:rPr>
          <w:rFonts w:cstheme="minorHAnsi"/>
          <w:b/>
          <w:sz w:val="20"/>
          <w:szCs w:val="20"/>
        </w:rPr>
        <w:t xml:space="preserve"> Unii Europejskiej</w:t>
      </w:r>
      <w:r w:rsidRPr="00AC5E63">
        <w:rPr>
          <w:rFonts w:cstheme="minorHAnsi"/>
          <w:sz w:val="20"/>
          <w:szCs w:val="20"/>
        </w:rPr>
        <w:t xml:space="preserve">, </w:t>
      </w:r>
    </w:p>
    <w:p w14:paraId="033C5208" w14:textId="77777777" w:rsidR="00353E23" w:rsidRPr="00AC5E63" w:rsidRDefault="00353E23" w:rsidP="0028271E">
      <w:pPr>
        <w:numPr>
          <w:ilvl w:val="0"/>
          <w:numId w:val="51"/>
        </w:numPr>
        <w:spacing w:before="120" w:after="120" w:line="240" w:lineRule="auto"/>
        <w:rPr>
          <w:rFonts w:cstheme="minorHAnsi"/>
          <w:sz w:val="20"/>
          <w:szCs w:val="20"/>
        </w:rPr>
      </w:pPr>
      <w:r w:rsidRPr="00AC5E63">
        <w:rPr>
          <w:rFonts w:cstheme="minorHAnsi"/>
          <w:b/>
          <w:sz w:val="20"/>
          <w:szCs w:val="20"/>
        </w:rPr>
        <w:t>herb województwa kujawsko-pomorskiego</w:t>
      </w:r>
      <w:r w:rsidRPr="00AC5E63">
        <w:rPr>
          <w:rFonts w:cstheme="minorHAnsi"/>
          <w:sz w:val="20"/>
          <w:szCs w:val="20"/>
        </w:rPr>
        <w:t>,</w:t>
      </w:r>
    </w:p>
    <w:p w14:paraId="3C23AD89" w14:textId="77777777" w:rsidR="00353E23" w:rsidRPr="00AC5E63" w:rsidRDefault="00353E23" w:rsidP="0028271E">
      <w:pPr>
        <w:numPr>
          <w:ilvl w:val="0"/>
          <w:numId w:val="51"/>
        </w:numPr>
        <w:spacing w:before="120" w:after="120" w:line="240" w:lineRule="auto"/>
        <w:rPr>
          <w:rFonts w:cstheme="minorHAnsi"/>
          <w:sz w:val="20"/>
          <w:szCs w:val="20"/>
        </w:rPr>
      </w:pPr>
      <w:r w:rsidRPr="00AC5E63">
        <w:rPr>
          <w:rFonts w:cstheme="minorHAnsi"/>
          <w:b/>
          <w:sz w:val="20"/>
          <w:szCs w:val="20"/>
        </w:rPr>
        <w:t>krótki opis projektu</w:t>
      </w:r>
      <w:r w:rsidRPr="00AC5E63">
        <w:rPr>
          <w:rFonts w:cstheme="minorHAnsi"/>
          <w:sz w:val="20"/>
          <w:szCs w:val="20"/>
        </w:rPr>
        <w:t>.</w:t>
      </w:r>
    </w:p>
    <w:p w14:paraId="3FC53631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 xml:space="preserve">Dla stron www, z uwagi na ich charakter, przewidziano nieco inne zasady oznaczania niż dla pozostałych materiałów informacyjnych. </w:t>
      </w:r>
    </w:p>
    <w:p w14:paraId="0BBCC2FB" w14:textId="77777777" w:rsidR="00353E23" w:rsidRPr="00AC5E63" w:rsidRDefault="00353E23" w:rsidP="0028271E">
      <w:pPr>
        <w:keepNext/>
        <w:numPr>
          <w:ilvl w:val="1"/>
          <w:numId w:val="49"/>
        </w:numPr>
        <w:spacing w:after="240" w:line="240" w:lineRule="auto"/>
        <w:ind w:left="426" w:hanging="426"/>
        <w:outlineLvl w:val="2"/>
        <w:rPr>
          <w:rFonts w:cstheme="minorHAnsi"/>
          <w:b/>
          <w:bCs/>
          <w:sz w:val="20"/>
          <w:szCs w:val="20"/>
        </w:rPr>
      </w:pPr>
      <w:r w:rsidRPr="00AC5E63">
        <w:rPr>
          <w:rFonts w:cstheme="minorHAnsi"/>
          <w:b/>
          <w:bCs/>
          <w:sz w:val="20"/>
          <w:szCs w:val="20"/>
        </w:rPr>
        <w:t>W jakiej części serwisu musisz umieścić znaki i informacje o projekcie?</w:t>
      </w:r>
    </w:p>
    <w:p w14:paraId="6390CE1B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>Znaki i informacje o projekcie – jeśli struktura Twojego serwisu internetowego na to pozwala – możesz umieścić na głównej stronie lub istniejącej już podstronie. Możesz też utworzyć odrębną zakładkę/podstronę przeznaczoną specjalnie dla realizowanego projektu lub projektów. Ważne jest, aby użytkownikom łatwo było tam trafić (np. na stronie głównej powinien znaleźć się odnośnik do zakładki/podstrony przeznaczonej specjalnie dla opisu realizowanego projektu/projektów).</w:t>
      </w:r>
    </w:p>
    <w:p w14:paraId="453FC11E" w14:textId="77777777" w:rsidR="00353E23" w:rsidRPr="00AC5E63" w:rsidRDefault="00353E23" w:rsidP="0028271E">
      <w:pPr>
        <w:keepNext/>
        <w:numPr>
          <w:ilvl w:val="1"/>
          <w:numId w:val="49"/>
        </w:numPr>
        <w:spacing w:after="240" w:line="240" w:lineRule="auto"/>
        <w:ind w:left="426" w:hanging="426"/>
        <w:outlineLvl w:val="2"/>
        <w:rPr>
          <w:rFonts w:cstheme="minorHAnsi"/>
          <w:b/>
          <w:bCs/>
          <w:sz w:val="20"/>
          <w:szCs w:val="20"/>
        </w:rPr>
      </w:pPr>
      <w:r w:rsidRPr="00AC5E63">
        <w:rPr>
          <w:rFonts w:cstheme="minorHAnsi"/>
          <w:b/>
          <w:bCs/>
          <w:sz w:val="20"/>
          <w:szCs w:val="20"/>
        </w:rPr>
        <w:t>Jak właściwie oznaczyć stronę internetową?</w:t>
      </w:r>
    </w:p>
    <w:p w14:paraId="39E07789" w14:textId="77777777" w:rsidR="00353E23" w:rsidRPr="00AC5E63" w:rsidRDefault="00353E23" w:rsidP="00353E23">
      <w:pPr>
        <w:spacing w:before="120" w:after="120"/>
        <w:rPr>
          <w:rFonts w:cstheme="minorHAnsi"/>
          <w:b/>
          <w:sz w:val="20"/>
          <w:szCs w:val="20"/>
        </w:rPr>
      </w:pPr>
      <w:r w:rsidRPr="00AC5E63">
        <w:rPr>
          <w:rFonts w:cstheme="minorHAnsi"/>
          <w:b/>
          <w:sz w:val="20"/>
          <w:szCs w:val="20"/>
        </w:rPr>
        <w:t>Uwaga! Komisja Europejska wymaga, aby flaga UE z napisem Unia Europejska była widoczna w momencie wejścia użytkownika na stronę internetową, to znaczy bez konieczności przewijania strony w dół.</w:t>
      </w:r>
    </w:p>
    <w:p w14:paraId="7356A23A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>Dlatego, aby właściwie oznaczyć swoją stronę internetową, powinieneś zastosować jedno z dwóch rozwiązań:</w:t>
      </w:r>
    </w:p>
    <w:p w14:paraId="5D9A74A5" w14:textId="77777777" w:rsidR="00353E23" w:rsidRPr="00AC5E63" w:rsidRDefault="00353E23" w:rsidP="00353E23">
      <w:pPr>
        <w:spacing w:before="120" w:after="120"/>
        <w:rPr>
          <w:rFonts w:cstheme="minorHAnsi"/>
          <w:b/>
          <w:sz w:val="20"/>
          <w:szCs w:val="20"/>
        </w:rPr>
      </w:pPr>
      <w:r w:rsidRPr="00AC5E63">
        <w:rPr>
          <w:rFonts w:cstheme="minorHAnsi"/>
          <w:b/>
          <w:sz w:val="20"/>
          <w:szCs w:val="20"/>
        </w:rPr>
        <w:lastRenderedPageBreak/>
        <w:t>Rozwiązanie nr 1</w:t>
      </w:r>
    </w:p>
    <w:p w14:paraId="0979B53D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 xml:space="preserve">Rozwiązanie pierwsze polega na tym, aby </w:t>
      </w:r>
      <w:r w:rsidRPr="00AC5E63">
        <w:rPr>
          <w:rFonts w:cstheme="minorHAnsi"/>
          <w:b/>
          <w:sz w:val="20"/>
          <w:szCs w:val="20"/>
        </w:rPr>
        <w:t>w widocznym miejscu</w:t>
      </w:r>
      <w:r w:rsidRPr="00AC5E63">
        <w:rPr>
          <w:rFonts w:cstheme="minorHAnsi"/>
          <w:sz w:val="20"/>
          <w:szCs w:val="20"/>
        </w:rPr>
        <w:t xml:space="preserve"> umieścić zestawienie złożone ze znaku Funduszy Europejskich z nazwą programu, barw RP z nazwą „Rzeczpospolita Polska”  oraz znaku Unii Europejskiej</w:t>
      </w:r>
      <w:r w:rsidRPr="00AC5E63">
        <w:rPr>
          <w:rFonts w:cstheme="minorHAnsi"/>
          <w:b/>
          <w:sz w:val="20"/>
          <w:szCs w:val="20"/>
        </w:rPr>
        <w:t xml:space="preserve"> </w:t>
      </w:r>
      <w:r w:rsidRPr="00AC5E63">
        <w:rPr>
          <w:rFonts w:cstheme="minorHAnsi"/>
          <w:sz w:val="20"/>
          <w:szCs w:val="20"/>
        </w:rPr>
        <w:t>z nazwą funduszu. Umieszczenie w widocznym miejscu oznacza, że w momencie wejścia na stronę internetową użytkownik nie musi przewijać strony, aby zobaczyć zestawienie znaków.</w:t>
      </w:r>
    </w:p>
    <w:p w14:paraId="1D2A89BA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 xml:space="preserve"> W zestawieniu znaków umieszczasz także </w:t>
      </w:r>
      <w:r w:rsidRPr="00AC5E63">
        <w:rPr>
          <w:rFonts w:cstheme="minorHAnsi"/>
          <w:b/>
          <w:sz w:val="20"/>
          <w:szCs w:val="20"/>
        </w:rPr>
        <w:t>herb województwa kujawsko-pomorskiego</w:t>
      </w:r>
      <w:r w:rsidRPr="00AC5E63">
        <w:rPr>
          <w:rFonts w:cstheme="minorHAnsi"/>
          <w:sz w:val="20"/>
          <w:szCs w:val="20"/>
        </w:rPr>
        <w:t xml:space="preserve">. </w:t>
      </w:r>
    </w:p>
    <w:p w14:paraId="03F270A0" w14:textId="77777777" w:rsidR="00353E23" w:rsidRPr="00AC5E63" w:rsidRDefault="00353E23" w:rsidP="00353E23">
      <w:pPr>
        <w:tabs>
          <w:tab w:val="left" w:pos="993"/>
        </w:tabs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>Przykładowe zestawienie znaków na stronach www:</w:t>
      </w:r>
    </w:p>
    <w:tbl>
      <w:tblPr>
        <w:tblW w:w="9072" w:type="dxa"/>
        <w:tblInd w:w="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45"/>
      </w:tblGrid>
      <w:tr w:rsidR="00353E23" w:rsidRPr="00AC5E63" w14:paraId="11483670" w14:textId="77777777" w:rsidTr="00201A13">
        <w:trPr>
          <w:trHeight w:val="342"/>
        </w:trPr>
        <w:tc>
          <w:tcPr>
            <w:tcW w:w="9072" w:type="dxa"/>
            <w:shd w:val="clear" w:color="auto" w:fill="365F91"/>
          </w:tcPr>
          <w:p w14:paraId="06D76B9E" w14:textId="77777777" w:rsidR="00353E23" w:rsidRPr="00AC5E63" w:rsidRDefault="00353E23" w:rsidP="00201A13">
            <w:pPr>
              <w:spacing w:before="120" w:after="120"/>
              <w:ind w:left="356" w:right="213" w:hanging="284"/>
              <w:rPr>
                <w:rFonts w:cstheme="minorHAnsi"/>
                <w:color w:val="95B3D7"/>
                <w:sz w:val="20"/>
                <w:szCs w:val="20"/>
              </w:rPr>
            </w:pPr>
            <w:r w:rsidRPr="00AC5E63">
              <w:rPr>
                <w:rFonts w:cstheme="minorHAnsi"/>
                <w:noProof/>
                <w:color w:val="95B3D7"/>
                <w:sz w:val="20"/>
                <w:szCs w:val="20"/>
                <w:lang w:eastAsia="pl-PL"/>
              </w:rPr>
              <w:drawing>
                <wp:inline distT="0" distB="0" distL="0" distR="0" wp14:anchorId="4AAB415E" wp14:editId="26F78DE3">
                  <wp:extent cx="5594350" cy="558800"/>
                  <wp:effectExtent l="0" t="0" r="6350" b="0"/>
                  <wp:docPr id="10" name="Obraz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braz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94350" cy="55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5D1658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</w:p>
    <w:p w14:paraId="002EF588" w14:textId="77777777" w:rsidR="00353E23" w:rsidRPr="00AC5E63" w:rsidRDefault="00353E23" w:rsidP="00353E23">
      <w:pPr>
        <w:spacing w:before="120" w:after="120"/>
        <w:rPr>
          <w:rFonts w:cstheme="minorHAnsi"/>
          <w:b/>
          <w:sz w:val="20"/>
          <w:szCs w:val="20"/>
        </w:rPr>
      </w:pPr>
      <w:r w:rsidRPr="00AC5E63">
        <w:rPr>
          <w:rFonts w:cstheme="minorHAnsi"/>
          <w:sz w:val="20"/>
          <w:szCs w:val="20"/>
        </w:rPr>
        <w:t>Jeśli jednak nie masz możliwości, aby na swojej stronie umieścić zestawienie znaków FE, barw RP, herbu województwa kujawsko-pomorskiego oraz znaku UE w widocznym miejscu – zastosuj rozwiązanie nr 2.</w:t>
      </w:r>
    </w:p>
    <w:p w14:paraId="248E016E" w14:textId="77777777" w:rsidR="00353E23" w:rsidRPr="00AC5E63" w:rsidRDefault="00353E23" w:rsidP="00353E23">
      <w:pPr>
        <w:spacing w:before="120" w:after="120"/>
        <w:rPr>
          <w:rFonts w:cstheme="minorHAnsi"/>
          <w:b/>
          <w:sz w:val="20"/>
          <w:szCs w:val="20"/>
        </w:rPr>
      </w:pPr>
      <w:r w:rsidRPr="00AC5E63">
        <w:rPr>
          <w:rFonts w:cstheme="minorHAnsi"/>
          <w:b/>
          <w:sz w:val="20"/>
          <w:szCs w:val="20"/>
        </w:rPr>
        <w:t>Rozwiązanie nr 2</w:t>
      </w:r>
    </w:p>
    <w:p w14:paraId="76D99414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 xml:space="preserve">Rozwiązanie drugie polega na tym, aby </w:t>
      </w:r>
      <w:r w:rsidRPr="00AC5E63">
        <w:rPr>
          <w:rFonts w:cstheme="minorHAnsi"/>
          <w:b/>
          <w:sz w:val="20"/>
          <w:szCs w:val="20"/>
        </w:rPr>
        <w:t>w widocznym miejscu</w:t>
      </w:r>
      <w:r w:rsidRPr="00AC5E63">
        <w:rPr>
          <w:rFonts w:cstheme="minorHAnsi"/>
          <w:sz w:val="20"/>
          <w:szCs w:val="20"/>
        </w:rPr>
        <w:t xml:space="preserve"> umieścić flagę UE tylko z napisem Unia Europejska według jednego z następujących wzorów: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077"/>
        <w:gridCol w:w="4785"/>
      </w:tblGrid>
      <w:tr w:rsidR="00353E23" w:rsidRPr="00AC5E63" w14:paraId="23ABD97B" w14:textId="77777777" w:rsidTr="00201A13">
        <w:trPr>
          <w:jc w:val="center"/>
        </w:trPr>
        <w:tc>
          <w:tcPr>
            <w:tcW w:w="4077" w:type="dxa"/>
            <w:shd w:val="clear" w:color="auto" w:fill="auto"/>
            <w:vAlign w:val="center"/>
          </w:tcPr>
          <w:p w14:paraId="1412B78F" w14:textId="77777777" w:rsidR="00353E23" w:rsidRPr="00AC5E63" w:rsidRDefault="00353E23" w:rsidP="00201A13">
            <w:pPr>
              <w:spacing w:before="120" w:after="120"/>
              <w:jc w:val="center"/>
              <w:rPr>
                <w:rFonts w:cstheme="minorHAnsi"/>
                <w:sz w:val="20"/>
              </w:rPr>
            </w:pPr>
            <w:r w:rsidRPr="00AC5E63">
              <w:rPr>
                <w:rFonts w:cstheme="minorHAnsi"/>
                <w:sz w:val="20"/>
              </w:rPr>
              <w:fldChar w:fldCharType="begin"/>
            </w:r>
            <w:r w:rsidRPr="00AC5E63">
              <w:rPr>
                <w:rFonts w:cstheme="minorHAnsi"/>
                <w:sz w:val="20"/>
              </w:rPr>
              <w:instrText xml:space="preserve"> INCLUDEPICTURE  "C:\\Users\\blazko\\Ustawienia lokalne\\Temporary Internet Files\\Aleksandra_Sztetyllo\\AppData\\Local\\Microsoft\\Windows\\Temporary Internet Files\\Content.IE5\\089UYJFF\\zal_1a_31[1].jpg" \* MERGEFORMATINET </w:instrText>
            </w:r>
            <w:r w:rsidRPr="00AC5E63">
              <w:rPr>
                <w:rFonts w:cstheme="minorHAnsi"/>
                <w:sz w:val="20"/>
              </w:rPr>
              <w:fldChar w:fldCharType="separate"/>
            </w:r>
            <w:r w:rsidRPr="00AC5E63">
              <w:rPr>
                <w:rFonts w:cstheme="minorHAnsi"/>
                <w:sz w:val="20"/>
              </w:rPr>
              <w:fldChar w:fldCharType="begin"/>
            </w:r>
            <w:r w:rsidRPr="00AC5E63">
              <w:rPr>
                <w:rFonts w:cstheme="minorHAnsi"/>
                <w:sz w:val="20"/>
              </w:rPr>
              <w:instrText xml:space="preserve"> INCLUDEPICTURE  "C:\\Users\\blazko\\Ustawienia lokalne\\Temporary Internet Files\\Aleksandra_Sztetyllo\\AppData\\Local\\Microsoft\\Windows\\Temporary Internet Files\\Content.IE5\\089UYJFF\\zal_1a_31[1].jpg" \* MERGEFORMATINET </w:instrText>
            </w:r>
            <w:r w:rsidRPr="00AC5E63">
              <w:rPr>
                <w:rFonts w:cstheme="minorHAnsi"/>
                <w:sz w:val="20"/>
              </w:rPr>
              <w:fldChar w:fldCharType="separate"/>
            </w:r>
            <w:r w:rsidRPr="00AC5E63">
              <w:rPr>
                <w:rFonts w:cstheme="minorHAnsi"/>
                <w:sz w:val="20"/>
              </w:rPr>
              <w:fldChar w:fldCharType="begin"/>
            </w:r>
            <w:r w:rsidRPr="00AC5E63">
              <w:rPr>
                <w:rFonts w:cstheme="minorHAnsi"/>
                <w:sz w:val="20"/>
              </w:rPr>
              <w:instrText xml:space="preserve"> INCLUDEPICTURE  "C:\\Users\\blazko\\Ustawienia lokalne\\Temporary Internet Files\\Aleksandra_Sztetyllo\\AppData\\Local\\Microsoft\\Windows\\Temporary Internet Files\\Content.IE5\\089UYJFF\\zal_1a_31[1].jpg" \* MERGEFORMATINET </w:instrText>
            </w:r>
            <w:r w:rsidRPr="00AC5E63">
              <w:rPr>
                <w:rFonts w:cstheme="minorHAnsi"/>
                <w:sz w:val="20"/>
              </w:rPr>
              <w:fldChar w:fldCharType="separate"/>
            </w:r>
            <w:r w:rsidRPr="00AC5E63">
              <w:rPr>
                <w:rFonts w:cstheme="minorHAnsi"/>
                <w:sz w:val="20"/>
              </w:rPr>
              <w:fldChar w:fldCharType="begin"/>
            </w:r>
            <w:r w:rsidRPr="00AC5E63">
              <w:rPr>
                <w:rFonts w:cstheme="minorHAnsi"/>
                <w:sz w:val="20"/>
              </w:rPr>
              <w:instrText xml:space="preserve"> INCLUDEPICTURE  "E:\\Projekty Michał\\Do wysłania\\Do Magdy Łyżwy\\Ustawienia lokalne\\Temporary Internet Files\\Aleksandra_Sztetyllo\\AppData\\Local\\Microsoft\\Windows\\Temporary Internet Files\\Content.IE5\\089UYJFF\\zal_1a_31[1].jpg" \* MERGEFORMATINET </w:instrText>
            </w:r>
            <w:r w:rsidRPr="00AC5E63">
              <w:rPr>
                <w:rFonts w:cstheme="minorHAnsi"/>
                <w:sz w:val="20"/>
              </w:rPr>
              <w:fldChar w:fldCharType="separate"/>
            </w:r>
            <w:r w:rsidRPr="00AC5E63">
              <w:rPr>
                <w:rFonts w:cstheme="minorHAnsi"/>
                <w:sz w:val="20"/>
              </w:rPr>
              <w:fldChar w:fldCharType="begin"/>
            </w:r>
            <w:r w:rsidRPr="00AC5E63">
              <w:rPr>
                <w:rFonts w:cstheme="minorHAnsi"/>
                <w:sz w:val="20"/>
              </w:rPr>
              <w:instrText xml:space="preserve"> INCLUDEPICTURE  "E:\\Projekty Michał\\Do wysłania\\Do Magdy Łyżwy\\Ustawienia lokalne\\Temporary Internet Files\\Aleksandra_Sztetyllo\\AppData\\Local\\Microsoft\\Windows\\Temporary Internet Files\\Content.IE5\\089UYJFF\\zal_1a_31[1].jpg" \* MERGEFORMATINET </w:instrText>
            </w:r>
            <w:r w:rsidRPr="00AC5E63">
              <w:rPr>
                <w:rFonts w:cstheme="minorHAnsi"/>
                <w:sz w:val="20"/>
              </w:rPr>
              <w:fldChar w:fldCharType="separate"/>
            </w:r>
            <w:r w:rsidRPr="00AC5E63">
              <w:rPr>
                <w:rFonts w:cstheme="minorHAnsi"/>
                <w:sz w:val="20"/>
              </w:rPr>
              <w:fldChar w:fldCharType="begin"/>
            </w:r>
            <w:r w:rsidRPr="00AC5E63">
              <w:rPr>
                <w:rFonts w:cstheme="minorHAnsi"/>
                <w:sz w:val="20"/>
              </w:rPr>
              <w:instrText xml:space="preserve"> INCLUDEPICTURE  "E:\\Projekty Michał\\Do wysłania\\Do Magdy Łyżwy\\Ustawienia lokalne\\Temporary Internet Files\\Aleksandra_Sztetyllo\\AppData\\Local\\Microsoft\\Windows\\Temporary Internet Files\\Content.IE5\\089UYJFF\\zal_1a_31[1].jpg" \* MERGEFORMATINET </w:instrText>
            </w:r>
            <w:r w:rsidRPr="00AC5E63">
              <w:rPr>
                <w:rFonts w:cstheme="minorHAnsi"/>
                <w:sz w:val="20"/>
              </w:rPr>
              <w:fldChar w:fldCharType="separate"/>
            </w:r>
            <w:r w:rsidRPr="00AC5E63">
              <w:rPr>
                <w:rFonts w:cstheme="minorHAnsi"/>
                <w:sz w:val="20"/>
              </w:rPr>
              <w:fldChar w:fldCharType="begin"/>
            </w:r>
            <w:r w:rsidRPr="00AC5E63">
              <w:rPr>
                <w:rFonts w:cstheme="minorHAnsi"/>
                <w:sz w:val="20"/>
              </w:rPr>
              <w:instrText xml:space="preserve"> INCLUDEPICTURE  "E:\\Projekty Michał\\Do wysłania\\Do Magdy Łyżwy\\Ustawienia lokalne\\Temporary Internet Files\\Aleksandra_Sztetyllo\\AppData\\Local\\Microsoft\\Windows\\Temporary Internet Files\\Content.IE5\\089UYJFF\\zal_1a_31[1].jpg" \* MERGEFORMATINET </w:instrText>
            </w:r>
            <w:r w:rsidRPr="00AC5E63">
              <w:rPr>
                <w:rFonts w:cstheme="minorHAnsi"/>
                <w:sz w:val="20"/>
              </w:rPr>
              <w:fldChar w:fldCharType="separate"/>
            </w:r>
            <w:r w:rsidRPr="00AC5E63">
              <w:rPr>
                <w:rFonts w:cstheme="minorHAnsi"/>
                <w:sz w:val="20"/>
              </w:rPr>
              <w:fldChar w:fldCharType="begin"/>
            </w:r>
            <w:r w:rsidRPr="00AC5E63">
              <w:rPr>
                <w:rFonts w:cstheme="minorHAnsi"/>
                <w:sz w:val="20"/>
              </w:rPr>
              <w:instrText xml:space="preserve"> INCLUDEPICTURE  "E:\\Projekty Michał\\Do wysłania\\Do Magdy Łyżwy\\Ustawienia lokalne\\Temporary Internet Files\\Aleksandra_Sztetyllo\\AppData\\Local\\Microsoft\\Windows\\Temporary Internet Files\\Content.IE5\\089UYJFF\\zal_1a_31[1].jpg" \* MERGEFORMATINET </w:instrText>
            </w:r>
            <w:r w:rsidRPr="00AC5E63">
              <w:rPr>
                <w:rFonts w:cstheme="minorHAnsi"/>
                <w:sz w:val="20"/>
              </w:rPr>
              <w:fldChar w:fldCharType="separate"/>
            </w:r>
            <w:r w:rsidRPr="00AC5E63">
              <w:rPr>
                <w:rFonts w:cstheme="minorHAnsi"/>
                <w:sz w:val="20"/>
              </w:rPr>
              <w:fldChar w:fldCharType="begin"/>
            </w:r>
            <w:r w:rsidRPr="00AC5E63">
              <w:rPr>
                <w:rFonts w:cstheme="minorHAnsi"/>
                <w:sz w:val="20"/>
              </w:rPr>
              <w:instrText xml:space="preserve"> INCLUDEPICTURE  "E:\\Projekty Michał\\Do wysłania\\Do Magdy Łyżwy\\Ustawienia lokalne\\Temporary Internet Files\\Aleksandra_Sztetyllo\\AppData\\Local\\Microsoft\\Windows\\Temporary Internet Files\\Content.IE5\\089UYJFF\\zal_1a_31[1].jpg" \* MERGEFORMATINET </w:instrText>
            </w:r>
            <w:r w:rsidRPr="00AC5E63">
              <w:rPr>
                <w:rFonts w:cstheme="minorHAnsi"/>
                <w:sz w:val="20"/>
              </w:rPr>
              <w:fldChar w:fldCharType="separate"/>
            </w:r>
            <w:r w:rsidRPr="00AC5E63">
              <w:rPr>
                <w:rFonts w:cstheme="minorHAnsi"/>
                <w:sz w:val="20"/>
              </w:rPr>
              <w:fldChar w:fldCharType="begin"/>
            </w:r>
            <w:r w:rsidRPr="00AC5E63">
              <w:rPr>
                <w:rFonts w:cstheme="minorHAnsi"/>
                <w:sz w:val="20"/>
              </w:rPr>
              <w:instrText xml:space="preserve"> INCLUDEPICTURE  "C:\\DOCUME~1\\MFF64~1.LYZ\\USTAWI~1\\Temp\\Ustawienia lokalne\\Temporary Internet Files\\Aleksandra_Sztetyllo\\AppData\\Local\\Microsoft\\Windows\\Temporary Internet Files\\Content.IE5\\089UYJFF\\zal_1a_31[1].jpg" \* MERGEFORMATINET </w:instrText>
            </w:r>
            <w:r w:rsidRPr="00AC5E63">
              <w:rPr>
                <w:rFonts w:cstheme="minorHAnsi"/>
                <w:sz w:val="20"/>
              </w:rPr>
              <w:fldChar w:fldCharType="separate"/>
            </w:r>
            <w:r>
              <w:rPr>
                <w:rFonts w:cstheme="minorHAnsi"/>
                <w:sz w:val="20"/>
              </w:rPr>
              <w:fldChar w:fldCharType="begin"/>
            </w:r>
            <w:r>
              <w:rPr>
                <w:rFonts w:cstheme="minorHAnsi"/>
                <w:sz w:val="20"/>
              </w:rPr>
              <w:instrText xml:space="preserve"> INCLUDEPICTURE  "C:\\Users\\DOCUME~1\\MFF64~1.LYZ\\USTAWI~1\\Temp\\Ustawienia lokalne\\Temporary Internet Files\\Aleksandra_Sztetyllo\\AppData\\Local\\Microsoft\\Windows\\Temporary Internet Files\\Content.IE5\\089UYJFF\\zal_1a_31[1].jpg" \* MERGEFORMATINET </w:instrText>
            </w:r>
            <w:r>
              <w:rPr>
                <w:rFonts w:cstheme="minorHAnsi"/>
                <w:sz w:val="20"/>
              </w:rPr>
              <w:fldChar w:fldCharType="separate"/>
            </w:r>
            <w:r>
              <w:rPr>
                <w:rFonts w:cstheme="minorHAnsi"/>
                <w:sz w:val="20"/>
              </w:rPr>
              <w:fldChar w:fldCharType="begin"/>
            </w:r>
            <w:r>
              <w:rPr>
                <w:rFonts w:cstheme="minorHAnsi"/>
                <w:sz w:val="20"/>
              </w:rPr>
              <w:instrText xml:space="preserve"> INCLUDEPICTURE  "C:\\..\\DOCUME~1\\MFF64~1.LYZ\\USTAWI~1\\Temp\\Ustawienia lokalne\\Temporary Internet Files\\Aleksandra_Sztetyllo\\AppData\\Local\\Microsoft\\Windows\\Temporary Internet Files\\Content.IE5\\089UYJFF\\zal_1a_31[1].jpg" \* MERGEFORMATINET </w:instrText>
            </w:r>
            <w:r>
              <w:rPr>
                <w:rFonts w:cstheme="minorHAnsi"/>
                <w:sz w:val="20"/>
              </w:rPr>
              <w:fldChar w:fldCharType="separate"/>
            </w:r>
            <w:r w:rsidR="009D31C2">
              <w:rPr>
                <w:rFonts w:cstheme="minorHAnsi"/>
                <w:sz w:val="20"/>
              </w:rPr>
              <w:fldChar w:fldCharType="begin"/>
            </w:r>
            <w:r w:rsidR="009D31C2">
              <w:rPr>
                <w:rFonts w:cstheme="minorHAnsi"/>
                <w:sz w:val="20"/>
              </w:rPr>
              <w:instrText xml:space="preserve"> INCLUDEPICTURE  "C:\\..\\DOCUME~1\\MFF64~1.LYZ\\USTAWI~1\\Temp\\Ustawienia lokalne\\Temporary Internet Files\\Aleksandra_Sztetyllo\\AppData\\Local\\Microsoft\\Windows\\Temporary Internet Files\\Content.IE5\\089UYJFF\\zal_1a_31[1].jpg" \* MERGEFORMATINET </w:instrText>
            </w:r>
            <w:r w:rsidR="009D31C2">
              <w:rPr>
                <w:rFonts w:cstheme="minorHAnsi"/>
                <w:sz w:val="20"/>
              </w:rPr>
              <w:fldChar w:fldCharType="separate"/>
            </w:r>
            <w:r w:rsidR="0000799B">
              <w:rPr>
                <w:rFonts w:cstheme="minorHAnsi"/>
                <w:sz w:val="20"/>
              </w:rPr>
              <w:fldChar w:fldCharType="begin"/>
            </w:r>
            <w:r w:rsidR="0000799B">
              <w:rPr>
                <w:rFonts w:cstheme="minorHAnsi"/>
                <w:sz w:val="20"/>
              </w:rPr>
              <w:instrText xml:space="preserve"> INCLUDEPICTURE  "C:\\..\\DOCUME~1\\MFF64~1.LYZ\\USTAWI~1\\Temp\\Ustawienia lokalne\\Temporary Internet Files\\Aleksandra_Sztetyllo\\AppData\\Local\\Microsoft\\Windows\\Temporary Internet Files\\Content.IE5\\089UYJFF\\zal_1a_31[1].jpg" \* MERGEFORMATINET </w:instrText>
            </w:r>
            <w:r w:rsidR="0000799B">
              <w:rPr>
                <w:rFonts w:cstheme="minorHAnsi"/>
                <w:sz w:val="20"/>
              </w:rPr>
              <w:fldChar w:fldCharType="separate"/>
            </w:r>
            <w:r w:rsidR="00D34C15">
              <w:rPr>
                <w:rFonts w:cstheme="minorHAnsi"/>
                <w:sz w:val="20"/>
              </w:rPr>
              <w:fldChar w:fldCharType="begin"/>
            </w:r>
            <w:r w:rsidR="00D34C15">
              <w:rPr>
                <w:rFonts w:cstheme="minorHAnsi"/>
                <w:sz w:val="20"/>
              </w:rPr>
              <w:instrText xml:space="preserve"> INCLUDEPICTURE  "C:\\..\\DOCUME~1\\MFF64~1.LYZ\\USTAWI~1\\Temp\\Ustawienia lokalne\\Temporary Internet Files\\Aleksandra_Sztetyllo\\AppData\\Local\\Microsoft\\Windows\\Temporary Internet Files\\Content.IE5\\089UYJFF\\zal_1a_31[1].jpg" \* MERGEFORMATINET </w:instrText>
            </w:r>
            <w:r w:rsidR="00D34C15">
              <w:rPr>
                <w:rFonts w:cstheme="minorHAnsi"/>
                <w:sz w:val="20"/>
              </w:rPr>
              <w:fldChar w:fldCharType="separate"/>
            </w:r>
            <w:r w:rsidR="005E4B8E">
              <w:rPr>
                <w:rFonts w:cstheme="minorHAnsi"/>
                <w:sz w:val="20"/>
              </w:rPr>
              <w:fldChar w:fldCharType="begin"/>
            </w:r>
            <w:r w:rsidR="005E4B8E">
              <w:rPr>
                <w:rFonts w:cstheme="minorHAnsi"/>
                <w:sz w:val="20"/>
              </w:rPr>
              <w:instrText xml:space="preserve"> INCLUDEPICTURE  "C:\\..\\DOCUME~1\\MFF64~1.LYZ\\USTAWI~1\\Temp\\Ustawienia lokalne\\Temporary Internet Files\\Aleksandra_Sztetyllo\\AppData\\Local\\Microsoft\\Windows\\Temporary Internet Files\\Content.IE5\\089UYJFF\\zal_1a_31[1].jpg" \* MERGEFORMATINET </w:instrText>
            </w:r>
            <w:r w:rsidR="005E4B8E">
              <w:rPr>
                <w:rFonts w:cstheme="minorHAnsi"/>
                <w:sz w:val="20"/>
              </w:rPr>
              <w:fldChar w:fldCharType="separate"/>
            </w:r>
            <w:r w:rsidR="00064CBF">
              <w:rPr>
                <w:rFonts w:cstheme="minorHAnsi"/>
                <w:sz w:val="20"/>
              </w:rPr>
              <w:fldChar w:fldCharType="begin"/>
            </w:r>
            <w:r w:rsidR="00064CBF">
              <w:rPr>
                <w:rFonts w:cstheme="minorHAnsi"/>
                <w:sz w:val="20"/>
              </w:rPr>
              <w:instrText xml:space="preserve"> INCLUDEPICTURE  "C:\\..\\DOCUME~1\\MFF64~1.LYZ\\USTAWI~1\\Temp\\Ustawienia lokalne\\Temporary Internet Files\\Aleksandra_Sztetyllo\\AppData\\Local\\Microsoft\\Windows\\Temporary Internet Files\\Content.IE5\\089UYJFF\\zal_1a_31[1].jpg" \* MERGEFORMATINET </w:instrText>
            </w:r>
            <w:r w:rsidR="00064CBF">
              <w:rPr>
                <w:rFonts w:cstheme="minorHAnsi"/>
                <w:sz w:val="20"/>
              </w:rPr>
              <w:fldChar w:fldCharType="separate"/>
            </w:r>
            <w:r w:rsidR="00D52DB9">
              <w:rPr>
                <w:rFonts w:cstheme="minorHAnsi"/>
                <w:sz w:val="20"/>
              </w:rPr>
              <w:fldChar w:fldCharType="begin"/>
            </w:r>
            <w:r w:rsidR="00D52DB9">
              <w:rPr>
                <w:rFonts w:cstheme="minorHAnsi"/>
                <w:sz w:val="20"/>
              </w:rPr>
              <w:instrText xml:space="preserve"> INCLUDEPICTURE  "C:\\..\\..\\..\\DOCUME~1\\MFF64~1.LYZ\\USTAWI~1\\Temp\\Ustawienia lokalne\\Temporary Internet Files\\Aleksandra_Sztetyllo\\AppData\\Local\\Microsoft\\Windows\\Temporary Internet Files\\Content.IE5\\089UYJFF\\zal_1a_31[1].jpg" \* MERGEFORMATINET </w:instrText>
            </w:r>
            <w:r w:rsidR="00D52DB9">
              <w:rPr>
                <w:rFonts w:cstheme="minorHAnsi"/>
                <w:sz w:val="20"/>
              </w:rPr>
              <w:fldChar w:fldCharType="separate"/>
            </w:r>
            <w:r w:rsidR="007A56CD">
              <w:rPr>
                <w:rFonts w:cstheme="minorHAnsi"/>
                <w:sz w:val="20"/>
              </w:rPr>
              <w:fldChar w:fldCharType="begin"/>
            </w:r>
            <w:r w:rsidR="007A56CD">
              <w:rPr>
                <w:rFonts w:cstheme="minorHAnsi"/>
                <w:sz w:val="20"/>
              </w:rPr>
              <w:instrText xml:space="preserve"> INCLUDEPICTURE  "C:\\Users\\lgdchelmno\\DOCUME~1\\MFF64~1.LYZ\\USTAWI~1\\Temp\\Ustawienia lokalne\\Temporary Internet Files\\Aleksandra_Sztetyllo\\AppData\\Local\\Microsoft\\Windows\\Temporary Internet Files\\Content.IE5\\089UYJFF\\zal_1a_31[1].jpg" \* MERGEFORMATINET </w:instrText>
            </w:r>
            <w:r w:rsidR="007A56CD">
              <w:rPr>
                <w:rFonts w:cstheme="minorHAnsi"/>
                <w:sz w:val="20"/>
              </w:rPr>
              <w:fldChar w:fldCharType="separate"/>
            </w:r>
            <w:r w:rsidR="00CE235C">
              <w:rPr>
                <w:rFonts w:cstheme="minorHAnsi"/>
                <w:sz w:val="20"/>
              </w:rPr>
              <w:fldChar w:fldCharType="begin"/>
            </w:r>
            <w:r w:rsidR="00CE235C">
              <w:rPr>
                <w:rFonts w:cstheme="minorHAnsi"/>
                <w:sz w:val="20"/>
              </w:rPr>
              <w:instrText xml:space="preserve"> INCLUDEPICTURE  "C:\\Users\\lgdchelmno\\DOCUME~1\\MFF64~1.LYZ\\USTAWI~1\\Temp\\Ustawienia lokalne\\Temporary Internet Files\\Aleksandra_Sztetyllo\\AppData\\Local\\Microsoft\\Windows\\Temporary Internet Files\\Content.IE5\\089UYJFF\\zal_1a_31[1].jpg" \* MERGEFORMATINET </w:instrText>
            </w:r>
            <w:r w:rsidR="00CE235C">
              <w:rPr>
                <w:rFonts w:cstheme="minorHAnsi"/>
                <w:sz w:val="20"/>
              </w:rPr>
              <w:fldChar w:fldCharType="separate"/>
            </w:r>
            <w:r w:rsidR="00D36F4F">
              <w:rPr>
                <w:rFonts w:cstheme="minorHAnsi"/>
                <w:sz w:val="20"/>
              </w:rPr>
              <w:fldChar w:fldCharType="begin"/>
            </w:r>
            <w:r w:rsidR="00D36F4F">
              <w:rPr>
                <w:rFonts w:cstheme="minorHAnsi"/>
                <w:sz w:val="20"/>
              </w:rPr>
              <w:instrText xml:space="preserve"> INCLUDEPICTURE  "C:\\Users\\lgdchelmno\\DOCUME~1\\MFF64~1.LYZ\\USTAWI~1\\Temp\\Ustawienia lokalne\\Temporary Internet Files\\Aleksandra_Sztetyllo\\AppData\\Local\\Microsoft\\Windows\\Temporary Internet Files\\Content.IE5\\089UYJFF\\zal_1a_31[1].jpg" \* MERGEFORMATINET </w:instrText>
            </w:r>
            <w:r w:rsidR="00D36F4F">
              <w:rPr>
                <w:rFonts w:cstheme="minorHAnsi"/>
                <w:sz w:val="20"/>
              </w:rPr>
              <w:fldChar w:fldCharType="separate"/>
            </w:r>
            <w:r w:rsidR="00EE0D54">
              <w:rPr>
                <w:rFonts w:cstheme="minorHAnsi"/>
                <w:sz w:val="20"/>
              </w:rPr>
              <w:fldChar w:fldCharType="begin"/>
            </w:r>
            <w:r w:rsidR="00EE0D54">
              <w:rPr>
                <w:rFonts w:cstheme="minorHAnsi"/>
                <w:sz w:val="20"/>
              </w:rPr>
              <w:instrText xml:space="preserve"> INCLUDEPICTURE  "C:\\DOCUME~1\\MFF64~1.LYZ\\USTAWI~1\\Temp\\Ustawienia lokalne\\Temporary Internet Files\\Aleksandra_Sztetyllo\\AppData\\Local\\Microsoft\\Windows\\Temporary Internet Files\\Content.IE5\\089UYJFF\\zal_1a_31[1].jpg" \* MERGEFORMATINET </w:instrText>
            </w:r>
            <w:r w:rsidR="00EE0D54">
              <w:rPr>
                <w:rFonts w:cstheme="minorHAnsi"/>
                <w:sz w:val="20"/>
              </w:rPr>
              <w:fldChar w:fldCharType="separate"/>
            </w:r>
            <w:r w:rsidR="00946626">
              <w:rPr>
                <w:rFonts w:cstheme="minorHAnsi"/>
                <w:sz w:val="20"/>
              </w:rPr>
              <w:fldChar w:fldCharType="begin"/>
            </w:r>
            <w:r w:rsidR="00946626">
              <w:rPr>
                <w:rFonts w:cstheme="minorHAnsi"/>
                <w:sz w:val="20"/>
              </w:rPr>
              <w:instrText xml:space="preserve"> INCLUDEPICTURE  "C:\\..\\..\\DOCUME~1\\MFF64~1.LYZ\\USTAWI~1\\Temp\\Ustawienia lokalne\\Temporary Internet Files\\Aleksandra_Sztetyllo\\AppData\\Local\\Microsoft\\Windows\\Temporary Internet Files\\Content.IE5\\089UYJFF\\zal_1a_31[1].jpg" \* MERGEFORMATINET </w:instrText>
            </w:r>
            <w:r w:rsidR="00946626">
              <w:rPr>
                <w:rFonts w:cstheme="minorHAnsi"/>
                <w:sz w:val="20"/>
              </w:rPr>
              <w:fldChar w:fldCharType="separate"/>
            </w:r>
            <w:r w:rsidR="00946626">
              <w:rPr>
                <w:rFonts w:cstheme="minorHAnsi"/>
                <w:sz w:val="20"/>
              </w:rPr>
              <w:pict w14:anchorId="7FB82E6D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40.25pt;height:45pt">
                  <v:imagedata r:id="rId17" r:href="rId18"/>
                </v:shape>
              </w:pict>
            </w:r>
            <w:r w:rsidR="00946626">
              <w:rPr>
                <w:rFonts w:cstheme="minorHAnsi"/>
                <w:sz w:val="20"/>
              </w:rPr>
              <w:fldChar w:fldCharType="end"/>
            </w:r>
            <w:r w:rsidR="00EE0D54">
              <w:rPr>
                <w:rFonts w:cstheme="minorHAnsi"/>
                <w:sz w:val="20"/>
              </w:rPr>
              <w:fldChar w:fldCharType="end"/>
            </w:r>
            <w:r w:rsidR="00D36F4F">
              <w:rPr>
                <w:rFonts w:cstheme="minorHAnsi"/>
                <w:sz w:val="20"/>
              </w:rPr>
              <w:fldChar w:fldCharType="end"/>
            </w:r>
            <w:r w:rsidR="00CE235C">
              <w:rPr>
                <w:rFonts w:cstheme="minorHAnsi"/>
                <w:sz w:val="20"/>
              </w:rPr>
              <w:fldChar w:fldCharType="end"/>
            </w:r>
            <w:r w:rsidR="007A56CD">
              <w:rPr>
                <w:rFonts w:cstheme="minorHAnsi"/>
                <w:sz w:val="20"/>
              </w:rPr>
              <w:fldChar w:fldCharType="end"/>
            </w:r>
            <w:r w:rsidR="00D52DB9">
              <w:rPr>
                <w:rFonts w:cstheme="minorHAnsi"/>
                <w:sz w:val="20"/>
              </w:rPr>
              <w:fldChar w:fldCharType="end"/>
            </w:r>
            <w:r w:rsidR="00064CBF">
              <w:rPr>
                <w:rFonts w:cstheme="minorHAnsi"/>
                <w:sz w:val="20"/>
              </w:rPr>
              <w:fldChar w:fldCharType="end"/>
            </w:r>
            <w:r w:rsidR="005E4B8E">
              <w:rPr>
                <w:rFonts w:cstheme="minorHAnsi"/>
                <w:sz w:val="20"/>
              </w:rPr>
              <w:fldChar w:fldCharType="end"/>
            </w:r>
            <w:r w:rsidR="00D34C15">
              <w:rPr>
                <w:rFonts w:cstheme="minorHAnsi"/>
                <w:sz w:val="20"/>
              </w:rPr>
              <w:fldChar w:fldCharType="end"/>
            </w:r>
            <w:r w:rsidR="0000799B">
              <w:rPr>
                <w:rFonts w:cstheme="minorHAnsi"/>
                <w:sz w:val="20"/>
              </w:rPr>
              <w:fldChar w:fldCharType="end"/>
            </w:r>
            <w:r w:rsidR="009D31C2">
              <w:rPr>
                <w:rFonts w:cstheme="minorHAnsi"/>
                <w:sz w:val="20"/>
              </w:rPr>
              <w:fldChar w:fldCharType="end"/>
            </w:r>
            <w:r>
              <w:rPr>
                <w:rFonts w:cstheme="minorHAnsi"/>
                <w:sz w:val="20"/>
              </w:rPr>
              <w:fldChar w:fldCharType="end"/>
            </w:r>
            <w:r>
              <w:rPr>
                <w:rFonts w:cstheme="minorHAnsi"/>
                <w:sz w:val="20"/>
              </w:rPr>
              <w:fldChar w:fldCharType="end"/>
            </w:r>
            <w:r w:rsidRPr="00AC5E63">
              <w:rPr>
                <w:rFonts w:cstheme="minorHAnsi"/>
                <w:sz w:val="20"/>
              </w:rPr>
              <w:fldChar w:fldCharType="end"/>
            </w:r>
            <w:r w:rsidRPr="00AC5E63">
              <w:rPr>
                <w:rFonts w:cstheme="minorHAnsi"/>
                <w:sz w:val="20"/>
              </w:rPr>
              <w:fldChar w:fldCharType="end"/>
            </w:r>
            <w:r w:rsidRPr="00AC5E63">
              <w:rPr>
                <w:rFonts w:cstheme="minorHAnsi"/>
                <w:sz w:val="20"/>
              </w:rPr>
              <w:fldChar w:fldCharType="end"/>
            </w:r>
            <w:r w:rsidRPr="00AC5E63">
              <w:rPr>
                <w:rFonts w:cstheme="minorHAnsi"/>
                <w:sz w:val="20"/>
              </w:rPr>
              <w:fldChar w:fldCharType="end"/>
            </w:r>
            <w:r w:rsidRPr="00AC5E63">
              <w:rPr>
                <w:rFonts w:cstheme="minorHAnsi"/>
                <w:sz w:val="20"/>
              </w:rPr>
              <w:fldChar w:fldCharType="end"/>
            </w:r>
            <w:r w:rsidRPr="00AC5E63">
              <w:rPr>
                <w:rFonts w:cstheme="minorHAnsi"/>
                <w:sz w:val="20"/>
              </w:rPr>
              <w:fldChar w:fldCharType="end"/>
            </w:r>
            <w:r w:rsidRPr="00AC5E63">
              <w:rPr>
                <w:rFonts w:cstheme="minorHAnsi"/>
                <w:sz w:val="20"/>
              </w:rPr>
              <w:fldChar w:fldCharType="end"/>
            </w:r>
            <w:r w:rsidRPr="00AC5E63">
              <w:rPr>
                <w:rFonts w:cstheme="minorHAnsi"/>
                <w:sz w:val="20"/>
              </w:rPr>
              <w:fldChar w:fldCharType="end"/>
            </w:r>
            <w:r w:rsidRPr="00AC5E63">
              <w:rPr>
                <w:rFonts w:cstheme="minorHAnsi"/>
                <w:sz w:val="20"/>
              </w:rPr>
              <w:fldChar w:fldCharType="end"/>
            </w:r>
            <w:r w:rsidRPr="00AC5E63">
              <w:rPr>
                <w:rFonts w:cstheme="minorHAnsi"/>
                <w:sz w:val="20"/>
              </w:rPr>
              <w:fldChar w:fldCharType="end"/>
            </w:r>
          </w:p>
        </w:tc>
        <w:tc>
          <w:tcPr>
            <w:tcW w:w="4785" w:type="dxa"/>
            <w:shd w:val="clear" w:color="auto" w:fill="auto"/>
            <w:vAlign w:val="center"/>
          </w:tcPr>
          <w:p w14:paraId="2D1898D4" w14:textId="77777777" w:rsidR="00353E23" w:rsidRPr="00AC5E63" w:rsidRDefault="00353E23" w:rsidP="00201A13">
            <w:pPr>
              <w:spacing w:before="120" w:after="120"/>
              <w:jc w:val="center"/>
              <w:rPr>
                <w:rFonts w:cstheme="minorHAnsi"/>
                <w:sz w:val="20"/>
              </w:rPr>
            </w:pPr>
            <w:r w:rsidRPr="00AC5E63">
              <w:rPr>
                <w:rFonts w:cstheme="minorHAnsi"/>
                <w:sz w:val="20"/>
              </w:rPr>
              <w:fldChar w:fldCharType="begin"/>
            </w:r>
            <w:r w:rsidRPr="00AC5E63">
              <w:rPr>
                <w:rFonts w:cstheme="minorHAnsi"/>
                <w:sz w:val="20"/>
              </w:rPr>
              <w:instrText xml:space="preserve"> INCLUDEPICTURE  "C:\\Users\\blazko\\Ustawienia lokalne\\Temporary Internet Files\\Aleksandra_Sztetyllo\\AppData\\Local\\Microsoft\\Windows\\Temporary Internet Files\\Content.IE5\\089UYJFF\\zal_1a_8[1].jpg" \* MERGEFORMATINET </w:instrText>
            </w:r>
            <w:r w:rsidRPr="00AC5E63">
              <w:rPr>
                <w:rFonts w:cstheme="minorHAnsi"/>
                <w:sz w:val="20"/>
              </w:rPr>
              <w:fldChar w:fldCharType="separate"/>
            </w:r>
            <w:r w:rsidRPr="00AC5E63">
              <w:rPr>
                <w:rFonts w:cstheme="minorHAnsi"/>
                <w:sz w:val="20"/>
              </w:rPr>
              <w:fldChar w:fldCharType="begin"/>
            </w:r>
            <w:r w:rsidRPr="00AC5E63">
              <w:rPr>
                <w:rFonts w:cstheme="minorHAnsi"/>
                <w:sz w:val="20"/>
              </w:rPr>
              <w:instrText xml:space="preserve"> INCLUDEPICTURE  "C:\\Users\\blazko\\Ustawienia lokalne\\Temporary Internet Files\\Aleksandra_Sztetyllo\\AppData\\Local\\Microsoft\\Windows\\Temporary Internet Files\\Content.IE5\\089UYJFF\\zal_1a_8[1].jpg" \* MERGEFORMATINET </w:instrText>
            </w:r>
            <w:r w:rsidRPr="00AC5E63">
              <w:rPr>
                <w:rFonts w:cstheme="minorHAnsi"/>
                <w:sz w:val="20"/>
              </w:rPr>
              <w:fldChar w:fldCharType="separate"/>
            </w:r>
            <w:r w:rsidRPr="00AC5E63">
              <w:rPr>
                <w:rFonts w:cstheme="minorHAnsi"/>
                <w:sz w:val="20"/>
              </w:rPr>
              <w:fldChar w:fldCharType="begin"/>
            </w:r>
            <w:r w:rsidRPr="00AC5E63">
              <w:rPr>
                <w:rFonts w:cstheme="minorHAnsi"/>
                <w:sz w:val="20"/>
              </w:rPr>
              <w:instrText xml:space="preserve"> INCLUDEPICTURE  "C:\\Users\\blazko\\Ustawienia lokalne\\Temporary Internet Files\\Aleksandra_Sztetyllo\\AppData\\Local\\Microsoft\\Windows\\Temporary Internet Files\\Content.IE5\\089UYJFF\\zal_1a_8[1].jpg" \* MERGEFORMATINET </w:instrText>
            </w:r>
            <w:r w:rsidRPr="00AC5E63">
              <w:rPr>
                <w:rFonts w:cstheme="minorHAnsi"/>
                <w:sz w:val="20"/>
              </w:rPr>
              <w:fldChar w:fldCharType="separate"/>
            </w:r>
            <w:r w:rsidRPr="00AC5E63">
              <w:rPr>
                <w:rFonts w:cstheme="minorHAnsi"/>
                <w:sz w:val="20"/>
              </w:rPr>
              <w:fldChar w:fldCharType="begin"/>
            </w:r>
            <w:r w:rsidRPr="00AC5E63">
              <w:rPr>
                <w:rFonts w:cstheme="minorHAnsi"/>
                <w:sz w:val="20"/>
              </w:rPr>
              <w:instrText xml:space="preserve"> INCLUDEPICTURE  "E:\\Projekty Michał\\Do wysłania\\Do Magdy Łyżwy\\Ustawienia lokalne\\Temporary Internet Files\\Aleksandra_Sztetyllo\\AppData\\Local\\Microsoft\\Windows\\Temporary Internet Files\\Content.IE5\\089UYJFF\\zal_1a_8[1].jpg" \* MERGEFORMATINET </w:instrText>
            </w:r>
            <w:r w:rsidRPr="00AC5E63">
              <w:rPr>
                <w:rFonts w:cstheme="minorHAnsi"/>
                <w:sz w:val="20"/>
              </w:rPr>
              <w:fldChar w:fldCharType="separate"/>
            </w:r>
            <w:r w:rsidRPr="00AC5E63">
              <w:rPr>
                <w:rFonts w:cstheme="minorHAnsi"/>
                <w:sz w:val="20"/>
              </w:rPr>
              <w:fldChar w:fldCharType="begin"/>
            </w:r>
            <w:r w:rsidRPr="00AC5E63">
              <w:rPr>
                <w:rFonts w:cstheme="minorHAnsi"/>
                <w:sz w:val="20"/>
              </w:rPr>
              <w:instrText xml:space="preserve"> INCLUDEPICTURE  "E:\\Projekty Michał\\Do wysłania\\Do Magdy Łyżwy\\Ustawienia lokalne\\Temporary Internet Files\\Aleksandra_Sztetyllo\\AppData\\Local\\Microsoft\\Windows\\Temporary Internet Files\\Content.IE5\\089UYJFF\\zal_1a_8[1].jpg" \* MERGEFORMATINET </w:instrText>
            </w:r>
            <w:r w:rsidRPr="00AC5E63">
              <w:rPr>
                <w:rFonts w:cstheme="minorHAnsi"/>
                <w:sz w:val="20"/>
              </w:rPr>
              <w:fldChar w:fldCharType="separate"/>
            </w:r>
            <w:r w:rsidRPr="00AC5E63">
              <w:rPr>
                <w:rFonts w:cstheme="minorHAnsi"/>
                <w:sz w:val="20"/>
              </w:rPr>
              <w:fldChar w:fldCharType="begin"/>
            </w:r>
            <w:r w:rsidRPr="00AC5E63">
              <w:rPr>
                <w:rFonts w:cstheme="minorHAnsi"/>
                <w:sz w:val="20"/>
              </w:rPr>
              <w:instrText xml:space="preserve"> INCLUDEPICTURE  "E:\\Projekty Michał\\Do wysłania\\Do Magdy Łyżwy\\Ustawienia lokalne\\Temporary Internet Files\\Aleksandra_Sztetyllo\\AppData\\Local\\Microsoft\\Windows\\Temporary Internet Files\\Content.IE5\\089UYJFF\\zal_1a_8[1].jpg" \* MERGEFORMATINET </w:instrText>
            </w:r>
            <w:r w:rsidRPr="00AC5E63">
              <w:rPr>
                <w:rFonts w:cstheme="minorHAnsi"/>
                <w:sz w:val="20"/>
              </w:rPr>
              <w:fldChar w:fldCharType="separate"/>
            </w:r>
            <w:r w:rsidRPr="00AC5E63">
              <w:rPr>
                <w:rFonts w:cstheme="minorHAnsi"/>
                <w:sz w:val="20"/>
              </w:rPr>
              <w:fldChar w:fldCharType="begin"/>
            </w:r>
            <w:r w:rsidRPr="00AC5E63">
              <w:rPr>
                <w:rFonts w:cstheme="minorHAnsi"/>
                <w:sz w:val="20"/>
              </w:rPr>
              <w:instrText xml:space="preserve"> INCLUDEPICTURE  "E:\\Projekty Michał\\Do wysłania\\Do Magdy Łyżwy\\Ustawienia lokalne\\Temporary Internet Files\\Aleksandra_Sztetyllo\\AppData\\Local\\Microsoft\\Windows\\Temporary Internet Files\\Content.IE5\\089UYJFF\\zal_1a_8[1].jpg" \* MERGEFORMATINET </w:instrText>
            </w:r>
            <w:r w:rsidRPr="00AC5E63">
              <w:rPr>
                <w:rFonts w:cstheme="minorHAnsi"/>
                <w:sz w:val="20"/>
              </w:rPr>
              <w:fldChar w:fldCharType="separate"/>
            </w:r>
            <w:r w:rsidRPr="00AC5E63">
              <w:rPr>
                <w:rFonts w:cstheme="minorHAnsi"/>
                <w:sz w:val="20"/>
              </w:rPr>
              <w:fldChar w:fldCharType="begin"/>
            </w:r>
            <w:r w:rsidRPr="00AC5E63">
              <w:rPr>
                <w:rFonts w:cstheme="minorHAnsi"/>
                <w:sz w:val="20"/>
              </w:rPr>
              <w:instrText xml:space="preserve"> INCLUDEPICTURE  "E:\\Projekty Michał\\Do wysłania\\Do Magdy Łyżwy\\Ustawienia lokalne\\Temporary Internet Files\\Aleksandra_Sztetyllo\\AppData\\Local\\Microsoft\\Windows\\Temporary Internet Files\\Content.IE5\\089UYJFF\\zal_1a_8[1].jpg" \* MERGEFORMATINET </w:instrText>
            </w:r>
            <w:r w:rsidRPr="00AC5E63">
              <w:rPr>
                <w:rFonts w:cstheme="minorHAnsi"/>
                <w:sz w:val="20"/>
              </w:rPr>
              <w:fldChar w:fldCharType="separate"/>
            </w:r>
            <w:r w:rsidRPr="00AC5E63">
              <w:rPr>
                <w:rFonts w:cstheme="minorHAnsi"/>
                <w:sz w:val="20"/>
              </w:rPr>
              <w:fldChar w:fldCharType="begin"/>
            </w:r>
            <w:r w:rsidRPr="00AC5E63">
              <w:rPr>
                <w:rFonts w:cstheme="minorHAnsi"/>
                <w:sz w:val="20"/>
              </w:rPr>
              <w:instrText xml:space="preserve"> INCLUDEPICTURE  "E:\\Projekty Michał\\Do wysłania\\Do Magdy Łyżwy\\Ustawienia lokalne\\Temporary Internet Files\\Aleksandra_Sztetyllo\\AppData\\Local\\Microsoft\\Windows\\Temporary Internet Files\\Content.IE5\\089UYJFF\\zal_1a_8[1].jpg" \* MERGEFORMATINET </w:instrText>
            </w:r>
            <w:r w:rsidRPr="00AC5E63">
              <w:rPr>
                <w:rFonts w:cstheme="minorHAnsi"/>
                <w:sz w:val="20"/>
              </w:rPr>
              <w:fldChar w:fldCharType="separate"/>
            </w:r>
            <w:r w:rsidRPr="00AC5E63">
              <w:rPr>
                <w:rFonts w:cstheme="minorHAnsi"/>
                <w:sz w:val="20"/>
              </w:rPr>
              <w:fldChar w:fldCharType="begin"/>
            </w:r>
            <w:r w:rsidRPr="00AC5E63">
              <w:rPr>
                <w:rFonts w:cstheme="minorHAnsi"/>
                <w:sz w:val="20"/>
              </w:rPr>
              <w:instrText xml:space="preserve"> INCLUDEPICTURE  "C:\\DOCUME~1\\MFF64~1.LYZ\\USTAWI~1\\Temp\\Ustawienia lokalne\\Temporary Internet Files\\Aleksandra_Sztetyllo\\AppData\\Local\\Microsoft\\Windows\\Temporary Internet Files\\Content.IE5\\089UYJFF\\zal_1a_8[1].jpg" \* MERGEFORMATINET </w:instrText>
            </w:r>
            <w:r w:rsidRPr="00AC5E63">
              <w:rPr>
                <w:rFonts w:cstheme="minorHAnsi"/>
                <w:sz w:val="20"/>
              </w:rPr>
              <w:fldChar w:fldCharType="separate"/>
            </w:r>
            <w:r>
              <w:rPr>
                <w:rFonts w:cstheme="minorHAnsi"/>
                <w:sz w:val="20"/>
              </w:rPr>
              <w:fldChar w:fldCharType="begin"/>
            </w:r>
            <w:r>
              <w:rPr>
                <w:rFonts w:cstheme="minorHAnsi"/>
                <w:sz w:val="20"/>
              </w:rPr>
              <w:instrText xml:space="preserve"> INCLUDEPICTURE  "C:\\Users\\DOCUME~1\\MFF64~1.LYZ\\USTAWI~1\\Temp\\Ustawienia lokalne\\Temporary Internet Files\\Aleksandra_Sztetyllo\\AppData\\Local\\Microsoft\\Windows\\Temporary Internet Files\\Content.IE5\\089UYJFF\\zal_1a_8[1].jpg" \* MERGEFORMATINET </w:instrText>
            </w:r>
            <w:r>
              <w:rPr>
                <w:rFonts w:cstheme="minorHAnsi"/>
                <w:sz w:val="20"/>
              </w:rPr>
              <w:fldChar w:fldCharType="separate"/>
            </w:r>
            <w:r>
              <w:rPr>
                <w:rFonts w:cstheme="minorHAnsi"/>
                <w:sz w:val="20"/>
              </w:rPr>
              <w:fldChar w:fldCharType="begin"/>
            </w:r>
            <w:r>
              <w:rPr>
                <w:rFonts w:cstheme="minorHAnsi"/>
                <w:sz w:val="20"/>
              </w:rPr>
              <w:instrText xml:space="preserve"> INCLUDEPICTURE  "C:\\..\\DOCUME~1\\MFF64~1.LYZ\\USTAWI~1\\Temp\\Ustawienia lokalne\\Temporary Internet Files\\Aleksandra_Sztetyllo\\AppData\\Local\\Microsoft\\Windows\\Temporary Internet Files\\Content.IE5\\089UYJFF\\zal_1a_8[1].jpg" \* MERGEFORMATINET </w:instrText>
            </w:r>
            <w:r>
              <w:rPr>
                <w:rFonts w:cstheme="minorHAnsi"/>
                <w:sz w:val="20"/>
              </w:rPr>
              <w:fldChar w:fldCharType="separate"/>
            </w:r>
            <w:r w:rsidR="009D31C2">
              <w:rPr>
                <w:rFonts w:cstheme="minorHAnsi"/>
                <w:sz w:val="20"/>
              </w:rPr>
              <w:fldChar w:fldCharType="begin"/>
            </w:r>
            <w:r w:rsidR="009D31C2">
              <w:rPr>
                <w:rFonts w:cstheme="minorHAnsi"/>
                <w:sz w:val="20"/>
              </w:rPr>
              <w:instrText xml:space="preserve"> INCLUDEPICTURE  "C:\\..\\DOCUME~1\\MFF64~1.LYZ\\USTAWI~1\\Temp\\Ustawienia lokalne\\Temporary Internet Files\\Aleksandra_Sztetyllo\\AppData\\Local\\Microsoft\\Windows\\Temporary Internet Files\\Content.IE5\\089UYJFF\\zal_1a_8[1].jpg" \* MERGEFORMATINET </w:instrText>
            </w:r>
            <w:r w:rsidR="009D31C2">
              <w:rPr>
                <w:rFonts w:cstheme="minorHAnsi"/>
                <w:sz w:val="20"/>
              </w:rPr>
              <w:fldChar w:fldCharType="separate"/>
            </w:r>
            <w:r w:rsidR="0000799B">
              <w:rPr>
                <w:rFonts w:cstheme="minorHAnsi"/>
                <w:sz w:val="20"/>
              </w:rPr>
              <w:fldChar w:fldCharType="begin"/>
            </w:r>
            <w:r w:rsidR="0000799B">
              <w:rPr>
                <w:rFonts w:cstheme="minorHAnsi"/>
                <w:sz w:val="20"/>
              </w:rPr>
              <w:instrText xml:space="preserve"> INCLUDEPICTURE  "C:\\..\\DOCUME~1\\MFF64~1.LYZ\\USTAWI~1\\Temp\\Ustawienia lokalne\\Temporary Internet Files\\Aleksandra_Sztetyllo\\AppData\\Local\\Microsoft\\Windows\\Temporary Internet Files\\Content.IE5\\089UYJFF\\zal_1a_8[1].jpg" \* MERGEFORMATINET </w:instrText>
            </w:r>
            <w:r w:rsidR="0000799B">
              <w:rPr>
                <w:rFonts w:cstheme="minorHAnsi"/>
                <w:sz w:val="20"/>
              </w:rPr>
              <w:fldChar w:fldCharType="separate"/>
            </w:r>
            <w:r w:rsidR="00D34C15">
              <w:rPr>
                <w:rFonts w:cstheme="minorHAnsi"/>
                <w:sz w:val="20"/>
              </w:rPr>
              <w:fldChar w:fldCharType="begin"/>
            </w:r>
            <w:r w:rsidR="00D34C15">
              <w:rPr>
                <w:rFonts w:cstheme="minorHAnsi"/>
                <w:sz w:val="20"/>
              </w:rPr>
              <w:instrText xml:space="preserve"> INCLUDEPICTURE  "C:\\..\\DOCUME~1\\MFF64~1.LYZ\\USTAWI~1\\Temp\\Ustawienia lokalne\\Temporary Internet Files\\Aleksandra_Sztetyllo\\AppData\\Local\\Microsoft\\Windows\\Temporary Internet Files\\Content.IE5\\089UYJFF\\zal_1a_8[1].jpg" \* MERGEFORMATINET </w:instrText>
            </w:r>
            <w:r w:rsidR="00D34C15">
              <w:rPr>
                <w:rFonts w:cstheme="minorHAnsi"/>
                <w:sz w:val="20"/>
              </w:rPr>
              <w:fldChar w:fldCharType="separate"/>
            </w:r>
            <w:r w:rsidR="005E4B8E">
              <w:rPr>
                <w:rFonts w:cstheme="minorHAnsi"/>
                <w:sz w:val="20"/>
              </w:rPr>
              <w:fldChar w:fldCharType="begin"/>
            </w:r>
            <w:r w:rsidR="005E4B8E">
              <w:rPr>
                <w:rFonts w:cstheme="minorHAnsi"/>
                <w:sz w:val="20"/>
              </w:rPr>
              <w:instrText xml:space="preserve"> INCLUDEPICTURE  "C:\\..\\DOCUME~1\\MFF64~1.LYZ\\USTAWI~1\\Temp\\Ustawienia lokalne\\Temporary Internet Files\\Aleksandra_Sztetyllo\\AppData\\Local\\Microsoft\\Windows\\Temporary Internet Files\\Content.IE5\\089UYJFF\\zal_1a_8[1].jpg" \* MERGEFORMATINET </w:instrText>
            </w:r>
            <w:r w:rsidR="005E4B8E">
              <w:rPr>
                <w:rFonts w:cstheme="minorHAnsi"/>
                <w:sz w:val="20"/>
              </w:rPr>
              <w:fldChar w:fldCharType="separate"/>
            </w:r>
            <w:r w:rsidR="00064CBF">
              <w:rPr>
                <w:rFonts w:cstheme="minorHAnsi"/>
                <w:sz w:val="20"/>
              </w:rPr>
              <w:fldChar w:fldCharType="begin"/>
            </w:r>
            <w:r w:rsidR="00064CBF">
              <w:rPr>
                <w:rFonts w:cstheme="minorHAnsi"/>
                <w:sz w:val="20"/>
              </w:rPr>
              <w:instrText xml:space="preserve"> INCLUDEPICTURE  "C:\\..\\DOCUME~1\\MFF64~1.LYZ\\USTAWI~1\\Temp\\Ustawienia lokalne\\Temporary Internet Files\\Aleksandra_Sztetyllo\\AppData\\Local\\Microsoft\\Windows\\Temporary Internet Files\\Content.IE5\\089UYJFF\\zal_1a_8[1].jpg" \* MERGEFORMATINET </w:instrText>
            </w:r>
            <w:r w:rsidR="00064CBF">
              <w:rPr>
                <w:rFonts w:cstheme="minorHAnsi"/>
                <w:sz w:val="20"/>
              </w:rPr>
              <w:fldChar w:fldCharType="separate"/>
            </w:r>
            <w:r w:rsidR="00D52DB9">
              <w:rPr>
                <w:rFonts w:cstheme="minorHAnsi"/>
                <w:sz w:val="20"/>
              </w:rPr>
              <w:fldChar w:fldCharType="begin"/>
            </w:r>
            <w:r w:rsidR="00D52DB9">
              <w:rPr>
                <w:rFonts w:cstheme="minorHAnsi"/>
                <w:sz w:val="20"/>
              </w:rPr>
              <w:instrText xml:space="preserve"> INCLUDEPICTURE  "C:\\..\\..\\..\\DOCUME~1\\MFF64~1.LYZ\\USTAWI~1\\Temp\\Ustawienia lokalne\\Temporary Internet Files\\Aleksandra_Sztetyllo\\AppData\\Local\\Microsoft\\Windows\\Temporary Internet Files\\Content.IE5\\089UYJFF\\zal_1a_8[1].jpg" \* MERGEFORMATINET </w:instrText>
            </w:r>
            <w:r w:rsidR="00D52DB9">
              <w:rPr>
                <w:rFonts w:cstheme="minorHAnsi"/>
                <w:sz w:val="20"/>
              </w:rPr>
              <w:fldChar w:fldCharType="separate"/>
            </w:r>
            <w:r w:rsidR="007A56CD">
              <w:rPr>
                <w:rFonts w:cstheme="minorHAnsi"/>
                <w:sz w:val="20"/>
              </w:rPr>
              <w:fldChar w:fldCharType="begin"/>
            </w:r>
            <w:r w:rsidR="007A56CD">
              <w:rPr>
                <w:rFonts w:cstheme="minorHAnsi"/>
                <w:sz w:val="20"/>
              </w:rPr>
              <w:instrText xml:space="preserve"> INCLUDEPICTURE  "C:\\Users\\lgdchelmno\\DOCUME~1\\MFF64~1.LYZ\\USTAWI~1\\Temp\\Ustawienia lokalne\\Temporary Internet Files\\Aleksandra_Sztetyllo\\AppData\\Local\\Microsoft\\Windows\\Temporary Internet Files\\Content.IE5\\089UYJFF\\zal_1a_8[1].jpg" \* MERGEFORMATINET </w:instrText>
            </w:r>
            <w:r w:rsidR="007A56CD">
              <w:rPr>
                <w:rFonts w:cstheme="minorHAnsi"/>
                <w:sz w:val="20"/>
              </w:rPr>
              <w:fldChar w:fldCharType="separate"/>
            </w:r>
            <w:r w:rsidR="00CE235C">
              <w:rPr>
                <w:rFonts w:cstheme="minorHAnsi"/>
                <w:sz w:val="20"/>
              </w:rPr>
              <w:fldChar w:fldCharType="begin"/>
            </w:r>
            <w:r w:rsidR="00CE235C">
              <w:rPr>
                <w:rFonts w:cstheme="minorHAnsi"/>
                <w:sz w:val="20"/>
              </w:rPr>
              <w:instrText xml:space="preserve"> INCLUDEPICTURE  "C:\\Users\\lgdchelmno\\DOCUME~1\\MFF64~1.LYZ\\USTAWI~1\\Temp\\Ustawienia lokalne\\Temporary Internet Files\\Aleksandra_Sztetyllo\\AppData\\Local\\Microsoft\\Windows\\Temporary Internet Files\\Content.IE5\\089UYJFF\\zal_1a_8[1].jpg" \* MERGEFORMATINET </w:instrText>
            </w:r>
            <w:r w:rsidR="00CE235C">
              <w:rPr>
                <w:rFonts w:cstheme="minorHAnsi"/>
                <w:sz w:val="20"/>
              </w:rPr>
              <w:fldChar w:fldCharType="separate"/>
            </w:r>
            <w:r w:rsidR="00D36F4F">
              <w:rPr>
                <w:rFonts w:cstheme="minorHAnsi"/>
                <w:sz w:val="20"/>
              </w:rPr>
              <w:fldChar w:fldCharType="begin"/>
            </w:r>
            <w:r w:rsidR="00D36F4F">
              <w:rPr>
                <w:rFonts w:cstheme="minorHAnsi"/>
                <w:sz w:val="20"/>
              </w:rPr>
              <w:instrText xml:space="preserve"> INCLUDEPICTURE  "C:\\Users\\lgdchelmno\\DOCUME~1\\MFF64~1.LYZ\\USTAWI~1\\Temp\\Ustawienia lokalne\\Temporary Internet Files\\Aleksandra_Sztetyllo\\AppData\\Local\\Microsoft\\Windows\\Temporary Internet Files\\Content.IE5\\089UYJFF\\zal_1a_8[1].jpg" \* MERGEFORMATINET </w:instrText>
            </w:r>
            <w:r w:rsidR="00D36F4F">
              <w:rPr>
                <w:rFonts w:cstheme="minorHAnsi"/>
                <w:sz w:val="20"/>
              </w:rPr>
              <w:fldChar w:fldCharType="separate"/>
            </w:r>
            <w:r w:rsidR="00EE0D54">
              <w:rPr>
                <w:rFonts w:cstheme="minorHAnsi"/>
                <w:sz w:val="20"/>
              </w:rPr>
              <w:fldChar w:fldCharType="begin"/>
            </w:r>
            <w:r w:rsidR="00EE0D54">
              <w:rPr>
                <w:rFonts w:cstheme="minorHAnsi"/>
                <w:sz w:val="20"/>
              </w:rPr>
              <w:instrText xml:space="preserve"> INCLUDEPICTURE  "C:\\DOCUME~1\\MFF64~1.LYZ\\USTAWI~1\\Temp\\Ustawienia lokalne\\Temporary Internet Files\\Aleksandra_Sztetyllo\\AppData\\Local\\Microsoft\\Windows\\Temporary Internet Files\\Content.IE5\\089UYJFF\\zal_1a_8[1].jpg" \* MERGEFORMATINET </w:instrText>
            </w:r>
            <w:r w:rsidR="00EE0D54">
              <w:rPr>
                <w:rFonts w:cstheme="minorHAnsi"/>
                <w:sz w:val="20"/>
              </w:rPr>
              <w:fldChar w:fldCharType="separate"/>
            </w:r>
            <w:r w:rsidR="00946626">
              <w:rPr>
                <w:rFonts w:cstheme="minorHAnsi"/>
                <w:sz w:val="20"/>
              </w:rPr>
              <w:fldChar w:fldCharType="begin"/>
            </w:r>
            <w:r w:rsidR="00946626">
              <w:rPr>
                <w:rFonts w:cstheme="minorHAnsi"/>
                <w:sz w:val="20"/>
              </w:rPr>
              <w:instrText xml:space="preserve"> INCLUDEPICTURE  "C:\\..\\..\\DOCUME~1\\MFF64~1.LYZ\\USTAWI~1\\Temp\\Ustawienia lokalne\\Temporary Internet Files\\Aleksandra_Sztetyllo\\AppData\\Local\\Microsoft\\Windows\\Temporary Internet Files\\Content.IE5\\089UYJFF\\zal_1a_8[1].jpg" \* MERGEFORMATINET </w:instrText>
            </w:r>
            <w:r w:rsidR="00946626">
              <w:rPr>
                <w:rFonts w:cstheme="minorHAnsi"/>
                <w:sz w:val="20"/>
              </w:rPr>
              <w:fldChar w:fldCharType="separate"/>
            </w:r>
            <w:r w:rsidR="00946626">
              <w:rPr>
                <w:rFonts w:cstheme="minorHAnsi"/>
                <w:sz w:val="20"/>
              </w:rPr>
              <w:pict w14:anchorId="57D9F95E">
                <v:shape id="_x0000_i1026" type="#_x0000_t75" style="width:145.5pt;height:56.25pt">
                  <v:imagedata r:id="rId19" r:href="rId20"/>
                </v:shape>
              </w:pict>
            </w:r>
            <w:r w:rsidR="00946626">
              <w:rPr>
                <w:rFonts w:cstheme="minorHAnsi"/>
                <w:sz w:val="20"/>
              </w:rPr>
              <w:fldChar w:fldCharType="end"/>
            </w:r>
            <w:r w:rsidR="00EE0D54">
              <w:rPr>
                <w:rFonts w:cstheme="minorHAnsi"/>
                <w:sz w:val="20"/>
              </w:rPr>
              <w:fldChar w:fldCharType="end"/>
            </w:r>
            <w:r w:rsidR="00D36F4F">
              <w:rPr>
                <w:rFonts w:cstheme="minorHAnsi"/>
                <w:sz w:val="20"/>
              </w:rPr>
              <w:fldChar w:fldCharType="end"/>
            </w:r>
            <w:r w:rsidR="00CE235C">
              <w:rPr>
                <w:rFonts w:cstheme="minorHAnsi"/>
                <w:sz w:val="20"/>
              </w:rPr>
              <w:fldChar w:fldCharType="end"/>
            </w:r>
            <w:r w:rsidR="007A56CD">
              <w:rPr>
                <w:rFonts w:cstheme="minorHAnsi"/>
                <w:sz w:val="20"/>
              </w:rPr>
              <w:fldChar w:fldCharType="end"/>
            </w:r>
            <w:r w:rsidR="00D52DB9">
              <w:rPr>
                <w:rFonts w:cstheme="minorHAnsi"/>
                <w:sz w:val="20"/>
              </w:rPr>
              <w:fldChar w:fldCharType="end"/>
            </w:r>
            <w:r w:rsidR="00064CBF">
              <w:rPr>
                <w:rFonts w:cstheme="minorHAnsi"/>
                <w:sz w:val="20"/>
              </w:rPr>
              <w:fldChar w:fldCharType="end"/>
            </w:r>
            <w:r w:rsidR="005E4B8E">
              <w:rPr>
                <w:rFonts w:cstheme="minorHAnsi"/>
                <w:sz w:val="20"/>
              </w:rPr>
              <w:fldChar w:fldCharType="end"/>
            </w:r>
            <w:r w:rsidR="00D34C15">
              <w:rPr>
                <w:rFonts w:cstheme="minorHAnsi"/>
                <w:sz w:val="20"/>
              </w:rPr>
              <w:fldChar w:fldCharType="end"/>
            </w:r>
            <w:r w:rsidR="0000799B">
              <w:rPr>
                <w:rFonts w:cstheme="minorHAnsi"/>
                <w:sz w:val="20"/>
              </w:rPr>
              <w:fldChar w:fldCharType="end"/>
            </w:r>
            <w:r w:rsidR="009D31C2">
              <w:rPr>
                <w:rFonts w:cstheme="minorHAnsi"/>
                <w:sz w:val="20"/>
              </w:rPr>
              <w:fldChar w:fldCharType="end"/>
            </w:r>
            <w:r>
              <w:rPr>
                <w:rFonts w:cstheme="minorHAnsi"/>
                <w:sz w:val="20"/>
              </w:rPr>
              <w:fldChar w:fldCharType="end"/>
            </w:r>
            <w:r>
              <w:rPr>
                <w:rFonts w:cstheme="minorHAnsi"/>
                <w:sz w:val="20"/>
              </w:rPr>
              <w:fldChar w:fldCharType="end"/>
            </w:r>
            <w:r w:rsidRPr="00AC5E63">
              <w:rPr>
                <w:rFonts w:cstheme="minorHAnsi"/>
                <w:sz w:val="20"/>
              </w:rPr>
              <w:fldChar w:fldCharType="end"/>
            </w:r>
            <w:r w:rsidRPr="00AC5E63">
              <w:rPr>
                <w:rFonts w:cstheme="minorHAnsi"/>
                <w:sz w:val="20"/>
              </w:rPr>
              <w:fldChar w:fldCharType="end"/>
            </w:r>
            <w:r w:rsidRPr="00AC5E63">
              <w:rPr>
                <w:rFonts w:cstheme="minorHAnsi"/>
                <w:sz w:val="20"/>
              </w:rPr>
              <w:fldChar w:fldCharType="end"/>
            </w:r>
            <w:r w:rsidRPr="00AC5E63">
              <w:rPr>
                <w:rFonts w:cstheme="minorHAnsi"/>
                <w:sz w:val="20"/>
              </w:rPr>
              <w:fldChar w:fldCharType="end"/>
            </w:r>
            <w:r w:rsidRPr="00AC5E63">
              <w:rPr>
                <w:rFonts w:cstheme="minorHAnsi"/>
                <w:sz w:val="20"/>
              </w:rPr>
              <w:fldChar w:fldCharType="end"/>
            </w:r>
            <w:r w:rsidRPr="00AC5E63">
              <w:rPr>
                <w:rFonts w:cstheme="minorHAnsi"/>
                <w:sz w:val="20"/>
              </w:rPr>
              <w:fldChar w:fldCharType="end"/>
            </w:r>
            <w:r w:rsidRPr="00AC5E63">
              <w:rPr>
                <w:rFonts w:cstheme="minorHAnsi"/>
                <w:sz w:val="20"/>
              </w:rPr>
              <w:fldChar w:fldCharType="end"/>
            </w:r>
            <w:r w:rsidRPr="00AC5E63">
              <w:rPr>
                <w:rFonts w:cstheme="minorHAnsi"/>
                <w:sz w:val="20"/>
              </w:rPr>
              <w:fldChar w:fldCharType="end"/>
            </w:r>
            <w:r w:rsidRPr="00AC5E63">
              <w:rPr>
                <w:rFonts w:cstheme="minorHAnsi"/>
                <w:sz w:val="20"/>
              </w:rPr>
              <w:fldChar w:fldCharType="end"/>
            </w:r>
            <w:r w:rsidRPr="00AC5E63">
              <w:rPr>
                <w:rFonts w:cstheme="minorHAnsi"/>
                <w:sz w:val="20"/>
              </w:rPr>
              <w:fldChar w:fldCharType="end"/>
            </w:r>
          </w:p>
        </w:tc>
      </w:tr>
      <w:tr w:rsidR="00353E23" w:rsidRPr="00AC5E63" w14:paraId="16537CFA" w14:textId="77777777" w:rsidTr="00201A13">
        <w:trPr>
          <w:jc w:val="center"/>
        </w:trPr>
        <w:tc>
          <w:tcPr>
            <w:tcW w:w="4077" w:type="dxa"/>
            <w:shd w:val="clear" w:color="auto" w:fill="auto"/>
            <w:vAlign w:val="center"/>
          </w:tcPr>
          <w:p w14:paraId="12C2FCB5" w14:textId="77777777" w:rsidR="00353E23" w:rsidRPr="00AC5E63" w:rsidRDefault="00353E23" w:rsidP="00201A13">
            <w:pPr>
              <w:spacing w:before="120" w:after="120"/>
              <w:jc w:val="center"/>
              <w:rPr>
                <w:rFonts w:cstheme="minorHAnsi"/>
                <w:sz w:val="20"/>
              </w:rPr>
            </w:pPr>
            <w:r w:rsidRPr="00AC5E63">
              <w:rPr>
                <w:rFonts w:cstheme="minorHAnsi"/>
                <w:sz w:val="20"/>
              </w:rPr>
              <w:fldChar w:fldCharType="begin"/>
            </w:r>
            <w:r w:rsidRPr="00AC5E63">
              <w:rPr>
                <w:rFonts w:cstheme="minorHAnsi"/>
                <w:sz w:val="20"/>
              </w:rPr>
              <w:instrText xml:space="preserve"> INCLUDEPICTURE  "C:\\Users\\blazko\\Ustawienia lokalne\\Temporary Internet Files\\Aleksandra_Sztetyllo\\AppData\\Local\\Microsoft\\Windows\\Temporary Internet Files\\Content.IE5\\67I8VMVV\\zal_1a_9[1].jpg" \* MERGEFORMATINET </w:instrText>
            </w:r>
            <w:r w:rsidRPr="00AC5E63">
              <w:rPr>
                <w:rFonts w:cstheme="minorHAnsi"/>
                <w:sz w:val="20"/>
              </w:rPr>
              <w:fldChar w:fldCharType="separate"/>
            </w:r>
            <w:r w:rsidRPr="00AC5E63">
              <w:rPr>
                <w:rFonts w:cstheme="minorHAnsi"/>
                <w:sz w:val="20"/>
              </w:rPr>
              <w:fldChar w:fldCharType="begin"/>
            </w:r>
            <w:r w:rsidRPr="00AC5E63">
              <w:rPr>
                <w:rFonts w:cstheme="minorHAnsi"/>
                <w:sz w:val="20"/>
              </w:rPr>
              <w:instrText xml:space="preserve"> INCLUDEPICTURE  "C:\\Users\\blazko\\Ustawienia lokalne\\Temporary Internet Files\\Aleksandra_Sztetyllo\\AppData\\Local\\Microsoft\\Windows\\Temporary Internet Files\\Content.IE5\\67I8VMVV\\zal_1a_9[1].jpg" \* MERGEFORMATINET </w:instrText>
            </w:r>
            <w:r w:rsidRPr="00AC5E63">
              <w:rPr>
                <w:rFonts w:cstheme="minorHAnsi"/>
                <w:sz w:val="20"/>
              </w:rPr>
              <w:fldChar w:fldCharType="separate"/>
            </w:r>
            <w:r w:rsidRPr="00AC5E63">
              <w:rPr>
                <w:rFonts w:cstheme="minorHAnsi"/>
                <w:sz w:val="20"/>
              </w:rPr>
              <w:fldChar w:fldCharType="begin"/>
            </w:r>
            <w:r w:rsidRPr="00AC5E63">
              <w:rPr>
                <w:rFonts w:cstheme="minorHAnsi"/>
                <w:sz w:val="20"/>
              </w:rPr>
              <w:instrText xml:space="preserve"> INCLUDEPICTURE  "C:\\Users\\blazko\\Ustawienia lokalne\\Temporary Internet Files\\Aleksandra_Sztetyllo\\AppData\\Local\\Microsoft\\Windows\\Temporary Internet Files\\Content.IE5\\67I8VMVV\\zal_1a_9[1].jpg" \* MERGEFORMATINET </w:instrText>
            </w:r>
            <w:r w:rsidRPr="00AC5E63">
              <w:rPr>
                <w:rFonts w:cstheme="minorHAnsi"/>
                <w:sz w:val="20"/>
              </w:rPr>
              <w:fldChar w:fldCharType="separate"/>
            </w:r>
            <w:r w:rsidRPr="00AC5E63">
              <w:rPr>
                <w:rFonts w:cstheme="minorHAnsi"/>
                <w:sz w:val="20"/>
              </w:rPr>
              <w:fldChar w:fldCharType="begin"/>
            </w:r>
            <w:r w:rsidRPr="00AC5E63">
              <w:rPr>
                <w:rFonts w:cstheme="minorHAnsi"/>
                <w:sz w:val="20"/>
              </w:rPr>
              <w:instrText xml:space="preserve"> INCLUDEPICTURE  "E:\\Projekty Michał\\Do wysłania\\Do Magdy Łyżwy\\Ustawienia lokalne\\Temporary Internet Files\\Aleksandra_Sztetyllo\\AppData\\Local\\Microsoft\\Windows\\Temporary Internet Files\\Content.IE5\\67I8VMVV\\zal_1a_9[1].jpg" \* MERGEFORMATINET </w:instrText>
            </w:r>
            <w:r w:rsidRPr="00AC5E63">
              <w:rPr>
                <w:rFonts w:cstheme="minorHAnsi"/>
                <w:sz w:val="20"/>
              </w:rPr>
              <w:fldChar w:fldCharType="separate"/>
            </w:r>
            <w:r w:rsidRPr="00AC5E63">
              <w:rPr>
                <w:rFonts w:cstheme="minorHAnsi"/>
                <w:sz w:val="20"/>
              </w:rPr>
              <w:fldChar w:fldCharType="begin"/>
            </w:r>
            <w:r w:rsidRPr="00AC5E63">
              <w:rPr>
                <w:rFonts w:cstheme="minorHAnsi"/>
                <w:sz w:val="20"/>
              </w:rPr>
              <w:instrText xml:space="preserve"> INCLUDEPICTURE  "E:\\Projekty Michał\\Do wysłania\\Do Magdy Łyżwy\\Ustawienia lokalne\\Temporary Internet Files\\Aleksandra_Sztetyllo\\AppData\\Local\\Microsoft\\Windows\\Temporary Internet Files\\Content.IE5\\67I8VMVV\\zal_1a_9[1].jpg" \* MERGEFORMATINET </w:instrText>
            </w:r>
            <w:r w:rsidRPr="00AC5E63">
              <w:rPr>
                <w:rFonts w:cstheme="minorHAnsi"/>
                <w:sz w:val="20"/>
              </w:rPr>
              <w:fldChar w:fldCharType="separate"/>
            </w:r>
            <w:r w:rsidRPr="00AC5E63">
              <w:rPr>
                <w:rFonts w:cstheme="minorHAnsi"/>
                <w:sz w:val="20"/>
              </w:rPr>
              <w:fldChar w:fldCharType="begin"/>
            </w:r>
            <w:r w:rsidRPr="00AC5E63">
              <w:rPr>
                <w:rFonts w:cstheme="minorHAnsi"/>
                <w:sz w:val="20"/>
              </w:rPr>
              <w:instrText xml:space="preserve"> INCLUDEPICTURE  "E:\\Projekty Michał\\Do wysłania\\Do Magdy Łyżwy\\Ustawienia lokalne\\Temporary Internet Files\\Aleksandra_Sztetyllo\\AppData\\Local\\Microsoft\\Windows\\Temporary Internet Files\\Content.IE5\\67I8VMVV\\zal_1a_9[1].jpg" \* MERGEFORMATINET </w:instrText>
            </w:r>
            <w:r w:rsidRPr="00AC5E63">
              <w:rPr>
                <w:rFonts w:cstheme="minorHAnsi"/>
                <w:sz w:val="20"/>
              </w:rPr>
              <w:fldChar w:fldCharType="separate"/>
            </w:r>
            <w:r w:rsidRPr="00AC5E63">
              <w:rPr>
                <w:rFonts w:cstheme="minorHAnsi"/>
                <w:sz w:val="20"/>
              </w:rPr>
              <w:fldChar w:fldCharType="begin"/>
            </w:r>
            <w:r w:rsidRPr="00AC5E63">
              <w:rPr>
                <w:rFonts w:cstheme="minorHAnsi"/>
                <w:sz w:val="20"/>
              </w:rPr>
              <w:instrText xml:space="preserve"> INCLUDEPICTURE  "E:\\Projekty Michał\\Do wysłania\\Do Magdy Łyżwy\\Ustawienia lokalne\\Temporary Internet Files\\Aleksandra_Sztetyllo\\AppData\\Local\\Microsoft\\Windows\\Temporary Internet Files\\Content.IE5\\67I8VMVV\\zal_1a_9[1].jpg" \* MERGEFORMATINET </w:instrText>
            </w:r>
            <w:r w:rsidRPr="00AC5E63">
              <w:rPr>
                <w:rFonts w:cstheme="minorHAnsi"/>
                <w:sz w:val="20"/>
              </w:rPr>
              <w:fldChar w:fldCharType="separate"/>
            </w:r>
            <w:r w:rsidRPr="00AC5E63">
              <w:rPr>
                <w:rFonts w:cstheme="minorHAnsi"/>
                <w:sz w:val="20"/>
              </w:rPr>
              <w:fldChar w:fldCharType="begin"/>
            </w:r>
            <w:r w:rsidRPr="00AC5E63">
              <w:rPr>
                <w:rFonts w:cstheme="minorHAnsi"/>
                <w:sz w:val="20"/>
              </w:rPr>
              <w:instrText xml:space="preserve"> INCLUDEPICTURE  "E:\\Projekty Michał\\Do wysłania\\Do Magdy Łyżwy\\Ustawienia lokalne\\Temporary Internet Files\\Aleksandra_Sztetyllo\\AppData\\Local\\Microsoft\\Windows\\Temporary Internet Files\\Content.IE5\\67I8VMVV\\zal_1a_9[1].jpg" \* MERGEFORMATINET </w:instrText>
            </w:r>
            <w:r w:rsidRPr="00AC5E63">
              <w:rPr>
                <w:rFonts w:cstheme="minorHAnsi"/>
                <w:sz w:val="20"/>
              </w:rPr>
              <w:fldChar w:fldCharType="separate"/>
            </w:r>
            <w:r w:rsidRPr="00AC5E63">
              <w:rPr>
                <w:rFonts w:cstheme="minorHAnsi"/>
                <w:sz w:val="20"/>
              </w:rPr>
              <w:fldChar w:fldCharType="begin"/>
            </w:r>
            <w:r w:rsidRPr="00AC5E63">
              <w:rPr>
                <w:rFonts w:cstheme="minorHAnsi"/>
                <w:sz w:val="20"/>
              </w:rPr>
              <w:instrText xml:space="preserve"> INCLUDEPICTURE  "E:\\Projekty Michał\\Do wysłania\\Do Magdy Łyżwy\\Ustawienia lokalne\\Temporary Internet Files\\Aleksandra_Sztetyllo\\AppData\\Local\\Microsoft\\Windows\\Temporary Internet Files\\Content.IE5\\67I8VMVV\\zal_1a_9[1].jpg" \* MERGEFORMATINET </w:instrText>
            </w:r>
            <w:r w:rsidRPr="00AC5E63">
              <w:rPr>
                <w:rFonts w:cstheme="minorHAnsi"/>
                <w:sz w:val="20"/>
              </w:rPr>
              <w:fldChar w:fldCharType="separate"/>
            </w:r>
            <w:r w:rsidRPr="00AC5E63">
              <w:rPr>
                <w:rFonts w:cstheme="minorHAnsi"/>
                <w:sz w:val="20"/>
              </w:rPr>
              <w:fldChar w:fldCharType="begin"/>
            </w:r>
            <w:r w:rsidRPr="00AC5E63">
              <w:rPr>
                <w:rFonts w:cstheme="minorHAnsi"/>
                <w:sz w:val="20"/>
              </w:rPr>
              <w:instrText xml:space="preserve"> INCLUDEPICTURE  "C:\\DOCUME~1\\MFF64~1.LYZ\\USTAWI~1\\Temp\\Ustawienia lokalne\\Temporary Internet Files\\Aleksandra_Sztetyllo\\AppData\\Local\\Microsoft\\Windows\\Temporary Internet Files\\Content.IE5\\67I8VMVV\\zal_1a_9[1].jpg" \* MERGEFORMATINET </w:instrText>
            </w:r>
            <w:r w:rsidRPr="00AC5E63">
              <w:rPr>
                <w:rFonts w:cstheme="minorHAnsi"/>
                <w:sz w:val="20"/>
              </w:rPr>
              <w:fldChar w:fldCharType="separate"/>
            </w:r>
            <w:r>
              <w:rPr>
                <w:rFonts w:cstheme="minorHAnsi"/>
                <w:sz w:val="20"/>
              </w:rPr>
              <w:fldChar w:fldCharType="begin"/>
            </w:r>
            <w:r>
              <w:rPr>
                <w:rFonts w:cstheme="minorHAnsi"/>
                <w:sz w:val="20"/>
              </w:rPr>
              <w:instrText xml:space="preserve"> INCLUDEPICTURE  "C:\\Users\\DOCUME~1\\MFF64~1.LYZ\\USTAWI~1\\Temp\\Ustawienia lokalne\\Temporary Internet Files\\Aleksandra_Sztetyllo\\AppData\\Local\\Microsoft\\Windows\\Temporary Internet Files\\Content.IE5\\67I8VMVV\\zal_1a_9[1].jpg" \* MERGEFORMATINET </w:instrText>
            </w:r>
            <w:r>
              <w:rPr>
                <w:rFonts w:cstheme="minorHAnsi"/>
                <w:sz w:val="20"/>
              </w:rPr>
              <w:fldChar w:fldCharType="separate"/>
            </w:r>
            <w:r>
              <w:rPr>
                <w:rFonts w:cstheme="minorHAnsi"/>
                <w:sz w:val="20"/>
              </w:rPr>
              <w:fldChar w:fldCharType="begin"/>
            </w:r>
            <w:r>
              <w:rPr>
                <w:rFonts w:cstheme="minorHAnsi"/>
                <w:sz w:val="20"/>
              </w:rPr>
              <w:instrText xml:space="preserve"> INCLUDEPICTURE  "C:\\..\\DOCUME~1\\MFF64~1.LYZ\\USTAWI~1\\Temp\\Ustawienia lokalne\\Temporary Internet Files\\Aleksandra_Sztetyllo\\AppData\\Local\\Microsoft\\Windows\\Temporary Internet Files\\Content.IE5\\67I8VMVV\\zal_1a_9[1].jpg" \* MERGEFORMATINET </w:instrText>
            </w:r>
            <w:r>
              <w:rPr>
                <w:rFonts w:cstheme="minorHAnsi"/>
                <w:sz w:val="20"/>
              </w:rPr>
              <w:fldChar w:fldCharType="separate"/>
            </w:r>
            <w:r w:rsidR="009D31C2">
              <w:rPr>
                <w:rFonts w:cstheme="minorHAnsi"/>
                <w:sz w:val="20"/>
              </w:rPr>
              <w:fldChar w:fldCharType="begin"/>
            </w:r>
            <w:r w:rsidR="009D31C2">
              <w:rPr>
                <w:rFonts w:cstheme="minorHAnsi"/>
                <w:sz w:val="20"/>
              </w:rPr>
              <w:instrText xml:space="preserve"> INCLUDEPICTURE  "C:\\..\\DOCUME~1\\MFF64~1.LYZ\\USTAWI~1\\Temp\\Ustawienia lokalne\\Temporary Internet Files\\Aleksandra_Sztetyllo\\AppData\\Local\\Microsoft\\Windows\\Temporary Internet Files\\Content.IE5\\67I8VMVV\\zal_1a_9[1].jpg" \* MERGEFORMATINET </w:instrText>
            </w:r>
            <w:r w:rsidR="009D31C2">
              <w:rPr>
                <w:rFonts w:cstheme="minorHAnsi"/>
                <w:sz w:val="20"/>
              </w:rPr>
              <w:fldChar w:fldCharType="separate"/>
            </w:r>
            <w:r w:rsidR="0000799B">
              <w:rPr>
                <w:rFonts w:cstheme="minorHAnsi"/>
                <w:sz w:val="20"/>
              </w:rPr>
              <w:fldChar w:fldCharType="begin"/>
            </w:r>
            <w:r w:rsidR="0000799B">
              <w:rPr>
                <w:rFonts w:cstheme="minorHAnsi"/>
                <w:sz w:val="20"/>
              </w:rPr>
              <w:instrText xml:space="preserve"> INCLUDEPICTURE  "C:\\..\\DOCUME~1\\MFF64~1.LYZ\\USTAWI~1\\Temp\\Ustawienia lokalne\\Temporary Internet Files\\Aleksandra_Sztetyllo\\AppData\\Local\\Microsoft\\Windows\\Temporary Internet Files\\Content.IE5\\67I8VMVV\\zal_1a_9[1].jpg" \* MERGEFORMATINET </w:instrText>
            </w:r>
            <w:r w:rsidR="0000799B">
              <w:rPr>
                <w:rFonts w:cstheme="minorHAnsi"/>
                <w:sz w:val="20"/>
              </w:rPr>
              <w:fldChar w:fldCharType="separate"/>
            </w:r>
            <w:r w:rsidR="00D34C15">
              <w:rPr>
                <w:rFonts w:cstheme="minorHAnsi"/>
                <w:sz w:val="20"/>
              </w:rPr>
              <w:fldChar w:fldCharType="begin"/>
            </w:r>
            <w:r w:rsidR="00D34C15">
              <w:rPr>
                <w:rFonts w:cstheme="minorHAnsi"/>
                <w:sz w:val="20"/>
              </w:rPr>
              <w:instrText xml:space="preserve"> INCLUDEPICTURE  "C:\\..\\DOCUME~1\\MFF64~1.LYZ\\USTAWI~1\\Temp\\Ustawienia lokalne\\Temporary Internet Files\\Aleksandra_Sztetyllo\\AppData\\Local\\Microsoft\\Windows\\Temporary Internet Files\\Content.IE5\\67I8VMVV\\zal_1a_9[1].jpg" \* MERGEFORMATINET </w:instrText>
            </w:r>
            <w:r w:rsidR="00D34C15">
              <w:rPr>
                <w:rFonts w:cstheme="minorHAnsi"/>
                <w:sz w:val="20"/>
              </w:rPr>
              <w:fldChar w:fldCharType="separate"/>
            </w:r>
            <w:r w:rsidR="005E4B8E">
              <w:rPr>
                <w:rFonts w:cstheme="minorHAnsi"/>
                <w:sz w:val="20"/>
              </w:rPr>
              <w:fldChar w:fldCharType="begin"/>
            </w:r>
            <w:r w:rsidR="005E4B8E">
              <w:rPr>
                <w:rFonts w:cstheme="minorHAnsi"/>
                <w:sz w:val="20"/>
              </w:rPr>
              <w:instrText xml:space="preserve"> INCLUDEPICTURE  "C:\\..\\DOCUME~1\\MFF64~1.LYZ\\USTAWI~1\\Temp\\Ustawienia lokalne\\Temporary Internet Files\\Aleksandra_Sztetyllo\\AppData\\Local\\Microsoft\\Windows\\Temporary Internet Files\\Content.IE5\\67I8VMVV\\zal_1a_9[1].jpg" \* MERGEFORMATINET </w:instrText>
            </w:r>
            <w:r w:rsidR="005E4B8E">
              <w:rPr>
                <w:rFonts w:cstheme="minorHAnsi"/>
                <w:sz w:val="20"/>
              </w:rPr>
              <w:fldChar w:fldCharType="separate"/>
            </w:r>
            <w:r w:rsidR="00064CBF">
              <w:rPr>
                <w:rFonts w:cstheme="minorHAnsi"/>
                <w:sz w:val="20"/>
              </w:rPr>
              <w:fldChar w:fldCharType="begin"/>
            </w:r>
            <w:r w:rsidR="00064CBF">
              <w:rPr>
                <w:rFonts w:cstheme="minorHAnsi"/>
                <w:sz w:val="20"/>
              </w:rPr>
              <w:instrText xml:space="preserve"> INCLUDEPICTURE  "C:\\..\\DOCUME~1\\MFF64~1.LYZ\\USTAWI~1\\Temp\\Ustawienia lokalne\\Temporary Internet Files\\Aleksandra_Sztetyllo\\AppData\\Local\\Microsoft\\Windows\\Temporary Internet Files\\Content.IE5\\67I8VMVV\\zal_1a_9[1].jpg" \* MERGEFORMATINET </w:instrText>
            </w:r>
            <w:r w:rsidR="00064CBF">
              <w:rPr>
                <w:rFonts w:cstheme="minorHAnsi"/>
                <w:sz w:val="20"/>
              </w:rPr>
              <w:fldChar w:fldCharType="separate"/>
            </w:r>
            <w:r w:rsidR="00D52DB9">
              <w:rPr>
                <w:rFonts w:cstheme="minorHAnsi"/>
                <w:sz w:val="20"/>
              </w:rPr>
              <w:fldChar w:fldCharType="begin"/>
            </w:r>
            <w:r w:rsidR="00D52DB9">
              <w:rPr>
                <w:rFonts w:cstheme="minorHAnsi"/>
                <w:sz w:val="20"/>
              </w:rPr>
              <w:instrText xml:space="preserve"> INCLUDEPICTURE  "C:\\..\\..\\..\\DOCUME~1\\MFF64~1.LYZ\\USTAWI~1\\Temp\\Ustawienia lokalne\\Temporary Internet Files\\Aleksandra_Sztetyllo\\AppData\\Local\\Microsoft\\Windows\\Temporary Internet Files\\Content.IE5\\67I8VMVV\\zal_1a_9[1].jpg" \* MERGEFORMATINET </w:instrText>
            </w:r>
            <w:r w:rsidR="00D52DB9">
              <w:rPr>
                <w:rFonts w:cstheme="minorHAnsi"/>
                <w:sz w:val="20"/>
              </w:rPr>
              <w:fldChar w:fldCharType="separate"/>
            </w:r>
            <w:r w:rsidR="007A56CD">
              <w:rPr>
                <w:rFonts w:cstheme="minorHAnsi"/>
                <w:sz w:val="20"/>
              </w:rPr>
              <w:fldChar w:fldCharType="begin"/>
            </w:r>
            <w:r w:rsidR="007A56CD">
              <w:rPr>
                <w:rFonts w:cstheme="minorHAnsi"/>
                <w:sz w:val="20"/>
              </w:rPr>
              <w:instrText xml:space="preserve"> INCLUDEPICTURE  "C:\\Users\\lgdchelmno\\DOCUME~1\\MFF64~1.LYZ\\USTAWI~1\\Temp\\Ustawienia lokalne\\Temporary Internet Files\\Aleksandra_Sztetyllo\\AppData\\Local\\Microsoft\\Windows\\Temporary Internet Files\\Content.IE5\\67I8VMVV\\zal_1a_9[1].jpg" \* MERGEFORMATINET </w:instrText>
            </w:r>
            <w:r w:rsidR="007A56CD">
              <w:rPr>
                <w:rFonts w:cstheme="minorHAnsi"/>
                <w:sz w:val="20"/>
              </w:rPr>
              <w:fldChar w:fldCharType="separate"/>
            </w:r>
            <w:r w:rsidR="00CE235C">
              <w:rPr>
                <w:rFonts w:cstheme="minorHAnsi"/>
                <w:sz w:val="20"/>
              </w:rPr>
              <w:fldChar w:fldCharType="begin"/>
            </w:r>
            <w:r w:rsidR="00CE235C">
              <w:rPr>
                <w:rFonts w:cstheme="minorHAnsi"/>
                <w:sz w:val="20"/>
              </w:rPr>
              <w:instrText xml:space="preserve"> INCLUDEPICTURE  "C:\\Users\\lgdchelmno\\DOCUME~1\\MFF64~1.LYZ\\USTAWI~1\\Temp\\Ustawienia lokalne\\Temporary Internet Files\\Aleksandra_Sztetyllo\\AppData\\Local\\Microsoft\\Windows\\Temporary Internet Files\\Content.IE5\\67I8VMVV\\zal_1a_9[1].jpg" \* MERGEFORMATINET </w:instrText>
            </w:r>
            <w:r w:rsidR="00CE235C">
              <w:rPr>
                <w:rFonts w:cstheme="minorHAnsi"/>
                <w:sz w:val="20"/>
              </w:rPr>
              <w:fldChar w:fldCharType="separate"/>
            </w:r>
            <w:r w:rsidR="00D36F4F">
              <w:rPr>
                <w:rFonts w:cstheme="minorHAnsi"/>
                <w:sz w:val="20"/>
              </w:rPr>
              <w:fldChar w:fldCharType="begin"/>
            </w:r>
            <w:r w:rsidR="00D36F4F">
              <w:rPr>
                <w:rFonts w:cstheme="minorHAnsi"/>
                <w:sz w:val="20"/>
              </w:rPr>
              <w:instrText xml:space="preserve"> INCLUDEPICTURE  "C:\\Users\\lgdchelmno\\DOCUME~1\\MFF64~1.LYZ\\USTAWI~1\\Temp\\Ustawienia lokalne\\Temporary Internet Files\\Aleksandra_Sztetyllo\\AppData\\Local\\Microsoft\\Windows\\Temporary Internet Files\\Content.IE5\\67I8VMVV\\zal_1a_9[1].jpg" \* MERGEFORMATINET </w:instrText>
            </w:r>
            <w:r w:rsidR="00D36F4F">
              <w:rPr>
                <w:rFonts w:cstheme="minorHAnsi"/>
                <w:sz w:val="20"/>
              </w:rPr>
              <w:fldChar w:fldCharType="separate"/>
            </w:r>
            <w:r w:rsidR="00EE0D54">
              <w:rPr>
                <w:rFonts w:cstheme="minorHAnsi"/>
                <w:sz w:val="20"/>
              </w:rPr>
              <w:fldChar w:fldCharType="begin"/>
            </w:r>
            <w:r w:rsidR="00EE0D54">
              <w:rPr>
                <w:rFonts w:cstheme="minorHAnsi"/>
                <w:sz w:val="20"/>
              </w:rPr>
              <w:instrText xml:space="preserve"> INCLUDEPICTURE  "C:\\DOCUME~1\\MFF64~1.LYZ\\USTAWI~1\\Temp\\Ustawienia lokalne\\Temporary Internet Files\\Aleksandra_Sztetyllo\\AppData\\Local\\Microsoft\\Windows\\Temporary Internet Files\\Content.IE5\\67I8VMVV\\zal_1a_9[1].jpg" \* MERGEFORMATINET </w:instrText>
            </w:r>
            <w:r w:rsidR="00EE0D54">
              <w:rPr>
                <w:rFonts w:cstheme="minorHAnsi"/>
                <w:sz w:val="20"/>
              </w:rPr>
              <w:fldChar w:fldCharType="separate"/>
            </w:r>
            <w:r w:rsidR="00946626">
              <w:rPr>
                <w:rFonts w:cstheme="minorHAnsi"/>
                <w:sz w:val="20"/>
              </w:rPr>
              <w:fldChar w:fldCharType="begin"/>
            </w:r>
            <w:r w:rsidR="00946626">
              <w:rPr>
                <w:rFonts w:cstheme="minorHAnsi"/>
                <w:sz w:val="20"/>
              </w:rPr>
              <w:instrText xml:space="preserve"> INCLUDEPICTURE  "C:\\..\\..\\DOCUME~1\\MFF64~1.LYZ\\USTAWI~1\\Temp\\Ustawienia lokalne\\Temporary Internet Files\\Aleksandra_Sztetyllo\\AppData\\Local\\Microsoft\\Windows\\Temporary Internet Files\\Content.IE5\\67I8VMVV\\zal_1a_9[1].jpg" \* MERGEFORMATINET </w:instrText>
            </w:r>
            <w:r w:rsidR="00946626">
              <w:rPr>
                <w:rFonts w:cstheme="minorHAnsi"/>
                <w:sz w:val="20"/>
              </w:rPr>
              <w:fldChar w:fldCharType="separate"/>
            </w:r>
            <w:r w:rsidR="00946626">
              <w:rPr>
                <w:rFonts w:cstheme="minorHAnsi"/>
                <w:sz w:val="20"/>
              </w:rPr>
              <w:pict w14:anchorId="60406908">
                <v:shape id="_x0000_i1027" type="#_x0000_t75" style="width:105pt;height:60pt">
                  <v:imagedata r:id="rId21" r:href="rId22"/>
                </v:shape>
              </w:pict>
            </w:r>
            <w:r w:rsidR="00946626">
              <w:rPr>
                <w:rFonts w:cstheme="minorHAnsi"/>
                <w:sz w:val="20"/>
              </w:rPr>
              <w:fldChar w:fldCharType="end"/>
            </w:r>
            <w:r w:rsidR="00EE0D54">
              <w:rPr>
                <w:rFonts w:cstheme="minorHAnsi"/>
                <w:sz w:val="20"/>
              </w:rPr>
              <w:fldChar w:fldCharType="end"/>
            </w:r>
            <w:r w:rsidR="00D36F4F">
              <w:rPr>
                <w:rFonts w:cstheme="minorHAnsi"/>
                <w:sz w:val="20"/>
              </w:rPr>
              <w:fldChar w:fldCharType="end"/>
            </w:r>
            <w:r w:rsidR="00CE235C">
              <w:rPr>
                <w:rFonts w:cstheme="minorHAnsi"/>
                <w:sz w:val="20"/>
              </w:rPr>
              <w:fldChar w:fldCharType="end"/>
            </w:r>
            <w:r w:rsidR="007A56CD">
              <w:rPr>
                <w:rFonts w:cstheme="minorHAnsi"/>
                <w:sz w:val="20"/>
              </w:rPr>
              <w:fldChar w:fldCharType="end"/>
            </w:r>
            <w:r w:rsidR="00D52DB9">
              <w:rPr>
                <w:rFonts w:cstheme="minorHAnsi"/>
                <w:sz w:val="20"/>
              </w:rPr>
              <w:fldChar w:fldCharType="end"/>
            </w:r>
            <w:r w:rsidR="00064CBF">
              <w:rPr>
                <w:rFonts w:cstheme="minorHAnsi"/>
                <w:sz w:val="20"/>
              </w:rPr>
              <w:fldChar w:fldCharType="end"/>
            </w:r>
            <w:r w:rsidR="005E4B8E">
              <w:rPr>
                <w:rFonts w:cstheme="minorHAnsi"/>
                <w:sz w:val="20"/>
              </w:rPr>
              <w:fldChar w:fldCharType="end"/>
            </w:r>
            <w:r w:rsidR="00D34C15">
              <w:rPr>
                <w:rFonts w:cstheme="minorHAnsi"/>
                <w:sz w:val="20"/>
              </w:rPr>
              <w:fldChar w:fldCharType="end"/>
            </w:r>
            <w:r w:rsidR="0000799B">
              <w:rPr>
                <w:rFonts w:cstheme="minorHAnsi"/>
                <w:sz w:val="20"/>
              </w:rPr>
              <w:fldChar w:fldCharType="end"/>
            </w:r>
            <w:r w:rsidR="009D31C2">
              <w:rPr>
                <w:rFonts w:cstheme="minorHAnsi"/>
                <w:sz w:val="20"/>
              </w:rPr>
              <w:fldChar w:fldCharType="end"/>
            </w:r>
            <w:r>
              <w:rPr>
                <w:rFonts w:cstheme="minorHAnsi"/>
                <w:sz w:val="20"/>
              </w:rPr>
              <w:fldChar w:fldCharType="end"/>
            </w:r>
            <w:r>
              <w:rPr>
                <w:rFonts w:cstheme="minorHAnsi"/>
                <w:sz w:val="20"/>
              </w:rPr>
              <w:fldChar w:fldCharType="end"/>
            </w:r>
            <w:r w:rsidRPr="00AC5E63">
              <w:rPr>
                <w:rFonts w:cstheme="minorHAnsi"/>
                <w:sz w:val="20"/>
              </w:rPr>
              <w:fldChar w:fldCharType="end"/>
            </w:r>
            <w:r w:rsidRPr="00AC5E63">
              <w:rPr>
                <w:rFonts w:cstheme="minorHAnsi"/>
                <w:sz w:val="20"/>
              </w:rPr>
              <w:fldChar w:fldCharType="end"/>
            </w:r>
            <w:r w:rsidRPr="00AC5E63">
              <w:rPr>
                <w:rFonts w:cstheme="minorHAnsi"/>
                <w:sz w:val="20"/>
              </w:rPr>
              <w:fldChar w:fldCharType="end"/>
            </w:r>
            <w:r w:rsidRPr="00AC5E63">
              <w:rPr>
                <w:rFonts w:cstheme="minorHAnsi"/>
                <w:sz w:val="20"/>
              </w:rPr>
              <w:fldChar w:fldCharType="end"/>
            </w:r>
            <w:r w:rsidRPr="00AC5E63">
              <w:rPr>
                <w:rFonts w:cstheme="minorHAnsi"/>
                <w:sz w:val="20"/>
              </w:rPr>
              <w:fldChar w:fldCharType="end"/>
            </w:r>
            <w:r w:rsidRPr="00AC5E63">
              <w:rPr>
                <w:rFonts w:cstheme="minorHAnsi"/>
                <w:sz w:val="20"/>
              </w:rPr>
              <w:fldChar w:fldCharType="end"/>
            </w:r>
            <w:r w:rsidRPr="00AC5E63">
              <w:rPr>
                <w:rFonts w:cstheme="minorHAnsi"/>
                <w:sz w:val="20"/>
              </w:rPr>
              <w:fldChar w:fldCharType="end"/>
            </w:r>
            <w:r w:rsidRPr="00AC5E63">
              <w:rPr>
                <w:rFonts w:cstheme="minorHAnsi"/>
                <w:sz w:val="20"/>
              </w:rPr>
              <w:fldChar w:fldCharType="end"/>
            </w:r>
            <w:r w:rsidRPr="00AC5E63">
              <w:rPr>
                <w:rFonts w:cstheme="minorHAnsi"/>
                <w:sz w:val="20"/>
              </w:rPr>
              <w:fldChar w:fldCharType="end"/>
            </w:r>
            <w:r w:rsidRPr="00AC5E63">
              <w:rPr>
                <w:rFonts w:cstheme="minorHAnsi"/>
                <w:sz w:val="20"/>
              </w:rPr>
              <w:fldChar w:fldCharType="end"/>
            </w:r>
          </w:p>
        </w:tc>
        <w:tc>
          <w:tcPr>
            <w:tcW w:w="4785" w:type="dxa"/>
            <w:shd w:val="clear" w:color="auto" w:fill="auto"/>
            <w:vAlign w:val="center"/>
          </w:tcPr>
          <w:p w14:paraId="5D6567FF" w14:textId="77777777" w:rsidR="00353E23" w:rsidRPr="00AC5E63" w:rsidRDefault="00353E23" w:rsidP="00201A13">
            <w:pPr>
              <w:spacing w:before="120" w:after="120"/>
              <w:jc w:val="center"/>
              <w:rPr>
                <w:rFonts w:cstheme="minorHAnsi"/>
                <w:sz w:val="20"/>
              </w:rPr>
            </w:pPr>
            <w:r w:rsidRPr="00AC5E63">
              <w:rPr>
                <w:rFonts w:cstheme="minorHAnsi"/>
                <w:sz w:val="20"/>
              </w:rPr>
              <w:fldChar w:fldCharType="begin"/>
            </w:r>
            <w:r w:rsidRPr="00AC5E63">
              <w:rPr>
                <w:rFonts w:cstheme="minorHAnsi"/>
                <w:sz w:val="20"/>
              </w:rPr>
              <w:instrText xml:space="preserve"> INCLUDEPICTURE  "C:\\Users\\blazko\\Ustawienia lokalne\\Temporary Internet Files\\Aleksandra_Sztetyllo\\AppData\\Local\\Microsoft\\Windows\\Temporary Internet Files\\Content.IE5\\1EGE810X\\zal_1a_10[1].jpg" \* MERGEFORMATINET </w:instrText>
            </w:r>
            <w:r w:rsidRPr="00AC5E63">
              <w:rPr>
                <w:rFonts w:cstheme="minorHAnsi"/>
                <w:sz w:val="20"/>
              </w:rPr>
              <w:fldChar w:fldCharType="separate"/>
            </w:r>
            <w:r w:rsidRPr="00AC5E63">
              <w:rPr>
                <w:rFonts w:cstheme="minorHAnsi"/>
                <w:sz w:val="20"/>
              </w:rPr>
              <w:fldChar w:fldCharType="begin"/>
            </w:r>
            <w:r w:rsidRPr="00AC5E63">
              <w:rPr>
                <w:rFonts w:cstheme="minorHAnsi"/>
                <w:sz w:val="20"/>
              </w:rPr>
              <w:instrText xml:space="preserve"> INCLUDEPICTURE  "C:\\Users\\blazko\\Ustawienia lokalne\\Temporary Internet Files\\Aleksandra_Sztetyllo\\AppData\\Local\\Microsoft\\Windows\\Temporary Internet Files\\Content.IE5\\1EGE810X\\zal_1a_10[1].jpg" \* MERGEFORMATINET </w:instrText>
            </w:r>
            <w:r w:rsidRPr="00AC5E63">
              <w:rPr>
                <w:rFonts w:cstheme="minorHAnsi"/>
                <w:sz w:val="20"/>
              </w:rPr>
              <w:fldChar w:fldCharType="separate"/>
            </w:r>
            <w:r w:rsidRPr="00AC5E63">
              <w:rPr>
                <w:rFonts w:cstheme="minorHAnsi"/>
                <w:sz w:val="20"/>
              </w:rPr>
              <w:fldChar w:fldCharType="begin"/>
            </w:r>
            <w:r w:rsidRPr="00AC5E63">
              <w:rPr>
                <w:rFonts w:cstheme="minorHAnsi"/>
                <w:sz w:val="20"/>
              </w:rPr>
              <w:instrText xml:space="preserve"> INCLUDEPICTURE  "C:\\Users\\blazko\\Ustawienia lokalne\\Temporary Internet Files\\Aleksandra_Sztetyllo\\AppData\\Local\\Microsoft\\Windows\\Temporary Internet Files\\Content.IE5\\1EGE810X\\zal_1a_10[1].jpg" \* MERGEFORMATINET </w:instrText>
            </w:r>
            <w:r w:rsidRPr="00AC5E63">
              <w:rPr>
                <w:rFonts w:cstheme="minorHAnsi"/>
                <w:sz w:val="20"/>
              </w:rPr>
              <w:fldChar w:fldCharType="separate"/>
            </w:r>
            <w:r w:rsidRPr="00AC5E63">
              <w:rPr>
                <w:rFonts w:cstheme="minorHAnsi"/>
                <w:sz w:val="20"/>
              </w:rPr>
              <w:fldChar w:fldCharType="begin"/>
            </w:r>
            <w:r w:rsidRPr="00AC5E63">
              <w:rPr>
                <w:rFonts w:cstheme="minorHAnsi"/>
                <w:sz w:val="20"/>
              </w:rPr>
              <w:instrText xml:space="preserve"> INCLUDEPICTURE  "E:\\Projekty Michał\\Do wysłania\\Do Magdy Łyżwy\\Ustawienia lokalne\\Temporary Internet Files\\Aleksandra_Sztetyllo\\AppData\\Local\\Microsoft\\Windows\\Temporary Internet Files\\Content.IE5\\1EGE810X\\zal_1a_10[1].jpg" \* MERGEFORMATINET </w:instrText>
            </w:r>
            <w:r w:rsidRPr="00AC5E63">
              <w:rPr>
                <w:rFonts w:cstheme="minorHAnsi"/>
                <w:sz w:val="20"/>
              </w:rPr>
              <w:fldChar w:fldCharType="separate"/>
            </w:r>
            <w:r w:rsidRPr="00AC5E63">
              <w:rPr>
                <w:rFonts w:cstheme="minorHAnsi"/>
                <w:sz w:val="20"/>
              </w:rPr>
              <w:fldChar w:fldCharType="begin"/>
            </w:r>
            <w:r w:rsidRPr="00AC5E63">
              <w:rPr>
                <w:rFonts w:cstheme="minorHAnsi"/>
                <w:sz w:val="20"/>
              </w:rPr>
              <w:instrText xml:space="preserve"> INCLUDEPICTURE  "E:\\Projekty Michał\\Do wysłania\\Do Magdy Łyżwy\\Ustawienia lokalne\\Temporary Internet Files\\Aleksandra_Sztetyllo\\AppData\\Local\\Microsoft\\Windows\\Temporary Internet Files\\Content.IE5\\1EGE810X\\zal_1a_10[1].jpg" \* MERGEFORMATINET </w:instrText>
            </w:r>
            <w:r w:rsidRPr="00AC5E63">
              <w:rPr>
                <w:rFonts w:cstheme="minorHAnsi"/>
                <w:sz w:val="20"/>
              </w:rPr>
              <w:fldChar w:fldCharType="separate"/>
            </w:r>
            <w:r w:rsidRPr="00AC5E63">
              <w:rPr>
                <w:rFonts w:cstheme="minorHAnsi"/>
                <w:sz w:val="20"/>
              </w:rPr>
              <w:fldChar w:fldCharType="begin"/>
            </w:r>
            <w:r w:rsidRPr="00AC5E63">
              <w:rPr>
                <w:rFonts w:cstheme="minorHAnsi"/>
                <w:sz w:val="20"/>
              </w:rPr>
              <w:instrText xml:space="preserve"> INCLUDEPICTURE  "E:\\Projekty Michał\\Do wysłania\\Do Magdy Łyżwy\\Ustawienia lokalne\\Temporary Internet Files\\Aleksandra_Sztetyllo\\AppData\\Local\\Microsoft\\Windows\\Temporary Internet Files\\Content.IE5\\1EGE810X\\zal_1a_10[1].jpg" \* MERGEFORMATINET </w:instrText>
            </w:r>
            <w:r w:rsidRPr="00AC5E63">
              <w:rPr>
                <w:rFonts w:cstheme="minorHAnsi"/>
                <w:sz w:val="20"/>
              </w:rPr>
              <w:fldChar w:fldCharType="separate"/>
            </w:r>
            <w:r w:rsidRPr="00AC5E63">
              <w:rPr>
                <w:rFonts w:cstheme="minorHAnsi"/>
                <w:sz w:val="20"/>
              </w:rPr>
              <w:fldChar w:fldCharType="begin"/>
            </w:r>
            <w:r w:rsidRPr="00AC5E63">
              <w:rPr>
                <w:rFonts w:cstheme="minorHAnsi"/>
                <w:sz w:val="20"/>
              </w:rPr>
              <w:instrText xml:space="preserve"> INCLUDEPICTURE  "E:\\Projekty Michał\\Do wysłania\\Do Magdy Łyżwy\\Ustawienia lokalne\\Temporary Internet Files\\Aleksandra_Sztetyllo\\AppData\\Local\\Microsoft\\Windows\\Temporary Internet Files\\Content.IE5\\1EGE810X\\zal_1a_10[1].jpg" \* MERGEFORMATINET </w:instrText>
            </w:r>
            <w:r w:rsidRPr="00AC5E63">
              <w:rPr>
                <w:rFonts w:cstheme="minorHAnsi"/>
                <w:sz w:val="20"/>
              </w:rPr>
              <w:fldChar w:fldCharType="separate"/>
            </w:r>
            <w:r w:rsidRPr="00AC5E63">
              <w:rPr>
                <w:rFonts w:cstheme="minorHAnsi"/>
                <w:sz w:val="20"/>
              </w:rPr>
              <w:fldChar w:fldCharType="begin"/>
            </w:r>
            <w:r w:rsidRPr="00AC5E63">
              <w:rPr>
                <w:rFonts w:cstheme="minorHAnsi"/>
                <w:sz w:val="20"/>
              </w:rPr>
              <w:instrText xml:space="preserve"> INCLUDEPICTURE  "E:\\Projekty Michał\\Do wysłania\\Do Magdy Łyżwy\\Ustawienia lokalne\\Temporary Internet Files\\Aleksandra_Sztetyllo\\AppData\\Local\\Microsoft\\Windows\\Temporary Internet Files\\Content.IE5\\1EGE810X\\zal_1a_10[1].jpg" \* MERGEFORMATINET </w:instrText>
            </w:r>
            <w:r w:rsidRPr="00AC5E63">
              <w:rPr>
                <w:rFonts w:cstheme="minorHAnsi"/>
                <w:sz w:val="20"/>
              </w:rPr>
              <w:fldChar w:fldCharType="separate"/>
            </w:r>
            <w:r w:rsidRPr="00AC5E63">
              <w:rPr>
                <w:rFonts w:cstheme="minorHAnsi"/>
                <w:sz w:val="20"/>
              </w:rPr>
              <w:fldChar w:fldCharType="begin"/>
            </w:r>
            <w:r w:rsidRPr="00AC5E63">
              <w:rPr>
                <w:rFonts w:cstheme="minorHAnsi"/>
                <w:sz w:val="20"/>
              </w:rPr>
              <w:instrText xml:space="preserve"> INCLUDEPICTURE  "E:\\Projekty Michał\\Do wysłania\\Do Magdy Łyżwy\\Ustawienia lokalne\\Temporary Internet Files\\Aleksandra_Sztetyllo\\AppData\\Local\\Microsoft\\Windows\\Temporary Internet Files\\Content.IE5\\1EGE810X\\zal_1a_10[1].jpg" \* MERGEFORMATINET </w:instrText>
            </w:r>
            <w:r w:rsidRPr="00AC5E63">
              <w:rPr>
                <w:rFonts w:cstheme="minorHAnsi"/>
                <w:sz w:val="20"/>
              </w:rPr>
              <w:fldChar w:fldCharType="separate"/>
            </w:r>
            <w:r w:rsidRPr="00AC5E63">
              <w:rPr>
                <w:rFonts w:cstheme="minorHAnsi"/>
                <w:sz w:val="20"/>
              </w:rPr>
              <w:fldChar w:fldCharType="begin"/>
            </w:r>
            <w:r w:rsidRPr="00AC5E63">
              <w:rPr>
                <w:rFonts w:cstheme="minorHAnsi"/>
                <w:sz w:val="20"/>
              </w:rPr>
              <w:instrText xml:space="preserve"> INCLUDEPICTURE  "C:\\DOCUME~1\\MFF64~1.LYZ\\USTAWI~1\\Temp\\Ustawienia lokalne\\Temporary Internet Files\\Aleksandra_Sztetyllo\\AppData\\Local\\Microsoft\\Windows\\Temporary Internet Files\\Content.IE5\\1EGE810X\\zal_1a_10[1].jpg" \* MERGEFORMATINET </w:instrText>
            </w:r>
            <w:r w:rsidRPr="00AC5E63">
              <w:rPr>
                <w:rFonts w:cstheme="minorHAnsi"/>
                <w:sz w:val="20"/>
              </w:rPr>
              <w:fldChar w:fldCharType="separate"/>
            </w:r>
            <w:r>
              <w:rPr>
                <w:rFonts w:cstheme="minorHAnsi"/>
                <w:sz w:val="20"/>
              </w:rPr>
              <w:fldChar w:fldCharType="begin"/>
            </w:r>
            <w:r>
              <w:rPr>
                <w:rFonts w:cstheme="minorHAnsi"/>
                <w:sz w:val="20"/>
              </w:rPr>
              <w:instrText xml:space="preserve"> INCLUDEPICTURE  "C:\\Users\\DOCUME~1\\MFF64~1.LYZ\\USTAWI~1\\Temp\\Ustawienia lokalne\\Temporary Internet Files\\Aleksandra_Sztetyllo\\AppData\\Local\\Microsoft\\Windows\\Temporary Internet Files\\Content.IE5\\1EGE810X\\zal_1a_10[1].jpg" \* MERGEFORMATINET </w:instrText>
            </w:r>
            <w:r>
              <w:rPr>
                <w:rFonts w:cstheme="minorHAnsi"/>
                <w:sz w:val="20"/>
              </w:rPr>
              <w:fldChar w:fldCharType="separate"/>
            </w:r>
            <w:r>
              <w:rPr>
                <w:rFonts w:cstheme="minorHAnsi"/>
                <w:sz w:val="20"/>
              </w:rPr>
              <w:fldChar w:fldCharType="begin"/>
            </w:r>
            <w:r>
              <w:rPr>
                <w:rFonts w:cstheme="minorHAnsi"/>
                <w:sz w:val="20"/>
              </w:rPr>
              <w:instrText xml:space="preserve"> INCLUDEPICTURE  "C:\\..\\DOCUME~1\\MFF64~1.LYZ\\USTAWI~1\\Temp\\Ustawienia lokalne\\Temporary Internet Files\\Aleksandra_Sztetyllo\\AppData\\Local\\Microsoft\\Windows\\Temporary Internet Files\\Content.IE5\\1EGE810X\\zal_1a_10[1].jpg" \* MERGEFORMATINET </w:instrText>
            </w:r>
            <w:r>
              <w:rPr>
                <w:rFonts w:cstheme="minorHAnsi"/>
                <w:sz w:val="20"/>
              </w:rPr>
              <w:fldChar w:fldCharType="separate"/>
            </w:r>
            <w:r w:rsidR="009D31C2">
              <w:rPr>
                <w:rFonts w:cstheme="minorHAnsi"/>
                <w:sz w:val="20"/>
              </w:rPr>
              <w:fldChar w:fldCharType="begin"/>
            </w:r>
            <w:r w:rsidR="009D31C2">
              <w:rPr>
                <w:rFonts w:cstheme="minorHAnsi"/>
                <w:sz w:val="20"/>
              </w:rPr>
              <w:instrText xml:space="preserve"> INCLUDEPICTURE  "C:\\..\\DOCUME~1\\MFF64~1.LYZ\\USTAWI~1\\Temp\\Ustawienia lokalne\\Temporary Internet Files\\Aleksandra_Sztetyllo\\AppData\\Local\\Microsoft\\Windows\\Temporary Internet Files\\Content.IE5\\1EGE810X\\zal_1a_10[1].jpg" \* MERGEFORMATINET </w:instrText>
            </w:r>
            <w:r w:rsidR="009D31C2">
              <w:rPr>
                <w:rFonts w:cstheme="minorHAnsi"/>
                <w:sz w:val="20"/>
              </w:rPr>
              <w:fldChar w:fldCharType="separate"/>
            </w:r>
            <w:r w:rsidR="0000799B">
              <w:rPr>
                <w:rFonts w:cstheme="minorHAnsi"/>
                <w:sz w:val="20"/>
              </w:rPr>
              <w:fldChar w:fldCharType="begin"/>
            </w:r>
            <w:r w:rsidR="0000799B">
              <w:rPr>
                <w:rFonts w:cstheme="minorHAnsi"/>
                <w:sz w:val="20"/>
              </w:rPr>
              <w:instrText xml:space="preserve"> INCLUDEPICTURE  "C:\\..\\DOCUME~1\\MFF64~1.LYZ\\USTAWI~1\\Temp\\Ustawienia lokalne\\Temporary Internet Files\\Aleksandra_Sztetyllo\\AppData\\Local\\Microsoft\\Windows\\Temporary Internet Files\\Content.IE5\\1EGE810X\\zal_1a_10[1].jpg" \* MERGEFORMATINET </w:instrText>
            </w:r>
            <w:r w:rsidR="0000799B">
              <w:rPr>
                <w:rFonts w:cstheme="minorHAnsi"/>
                <w:sz w:val="20"/>
              </w:rPr>
              <w:fldChar w:fldCharType="separate"/>
            </w:r>
            <w:r w:rsidR="00D34C15">
              <w:rPr>
                <w:rFonts w:cstheme="minorHAnsi"/>
                <w:sz w:val="20"/>
              </w:rPr>
              <w:fldChar w:fldCharType="begin"/>
            </w:r>
            <w:r w:rsidR="00D34C15">
              <w:rPr>
                <w:rFonts w:cstheme="minorHAnsi"/>
                <w:sz w:val="20"/>
              </w:rPr>
              <w:instrText xml:space="preserve"> INCLUDEPICTURE  "C:\\..\\DOCUME~1\\MFF64~1.LYZ\\USTAWI~1\\Temp\\Ustawienia lokalne\\Temporary Internet Files\\Aleksandra_Sztetyllo\\AppData\\Local\\Microsoft\\Windows\\Temporary Internet Files\\Content.IE5\\1EGE810X\\zal_1a_10[1].jpg" \* MERGEFORMATINET </w:instrText>
            </w:r>
            <w:r w:rsidR="00D34C15">
              <w:rPr>
                <w:rFonts w:cstheme="minorHAnsi"/>
                <w:sz w:val="20"/>
              </w:rPr>
              <w:fldChar w:fldCharType="separate"/>
            </w:r>
            <w:r w:rsidR="005E4B8E">
              <w:rPr>
                <w:rFonts w:cstheme="minorHAnsi"/>
                <w:sz w:val="20"/>
              </w:rPr>
              <w:fldChar w:fldCharType="begin"/>
            </w:r>
            <w:r w:rsidR="005E4B8E">
              <w:rPr>
                <w:rFonts w:cstheme="minorHAnsi"/>
                <w:sz w:val="20"/>
              </w:rPr>
              <w:instrText xml:space="preserve"> INCLUDEPICTURE  "C:\\..\\DOCUME~1\\MFF64~1.LYZ\\USTAWI~1\\Temp\\Ustawienia lokalne\\Temporary Internet Files\\Aleksandra_Sztetyllo\\AppData\\Local\\Microsoft\\Windows\\Temporary Internet Files\\Content.IE5\\1EGE810X\\zal_1a_10[1].jpg" \* MERGEFORMATINET </w:instrText>
            </w:r>
            <w:r w:rsidR="005E4B8E">
              <w:rPr>
                <w:rFonts w:cstheme="minorHAnsi"/>
                <w:sz w:val="20"/>
              </w:rPr>
              <w:fldChar w:fldCharType="separate"/>
            </w:r>
            <w:r w:rsidR="00064CBF">
              <w:rPr>
                <w:rFonts w:cstheme="minorHAnsi"/>
                <w:sz w:val="20"/>
              </w:rPr>
              <w:fldChar w:fldCharType="begin"/>
            </w:r>
            <w:r w:rsidR="00064CBF">
              <w:rPr>
                <w:rFonts w:cstheme="minorHAnsi"/>
                <w:sz w:val="20"/>
              </w:rPr>
              <w:instrText xml:space="preserve"> INCLUDEPICTURE  "C:\\..\\DOCUME~1\\MFF64~1.LYZ\\USTAWI~1\\Temp\\Ustawienia lokalne\\Temporary Internet Files\\Aleksandra_Sztetyllo\\AppData\\Local\\Microsoft\\Windows\\Temporary Internet Files\\Content.IE5\\1EGE810X\\zal_1a_10[1].jpg" \* MERGEFORMATINET </w:instrText>
            </w:r>
            <w:r w:rsidR="00064CBF">
              <w:rPr>
                <w:rFonts w:cstheme="minorHAnsi"/>
                <w:sz w:val="20"/>
              </w:rPr>
              <w:fldChar w:fldCharType="separate"/>
            </w:r>
            <w:r w:rsidR="00D52DB9">
              <w:rPr>
                <w:rFonts w:cstheme="minorHAnsi"/>
                <w:sz w:val="20"/>
              </w:rPr>
              <w:fldChar w:fldCharType="begin"/>
            </w:r>
            <w:r w:rsidR="00D52DB9">
              <w:rPr>
                <w:rFonts w:cstheme="minorHAnsi"/>
                <w:sz w:val="20"/>
              </w:rPr>
              <w:instrText xml:space="preserve"> INCLUDEPICTURE  "C:\\..\\..\\..\\DOCUME~1\\MFF64~1.LYZ\\USTAWI~1\\Temp\\Ustawienia lokalne\\Temporary Internet Files\\Aleksandra_Sztetyllo\\AppData\\Local\\Microsoft\\Windows\\Temporary Internet Files\\Content.IE5\\1EGE810X\\zal_1a_10[1].jpg" \* MERGEFORMATINET </w:instrText>
            </w:r>
            <w:r w:rsidR="00D52DB9">
              <w:rPr>
                <w:rFonts w:cstheme="minorHAnsi"/>
                <w:sz w:val="20"/>
              </w:rPr>
              <w:fldChar w:fldCharType="separate"/>
            </w:r>
            <w:r w:rsidR="007A56CD">
              <w:rPr>
                <w:rFonts w:cstheme="minorHAnsi"/>
                <w:sz w:val="20"/>
              </w:rPr>
              <w:fldChar w:fldCharType="begin"/>
            </w:r>
            <w:r w:rsidR="007A56CD">
              <w:rPr>
                <w:rFonts w:cstheme="minorHAnsi"/>
                <w:sz w:val="20"/>
              </w:rPr>
              <w:instrText xml:space="preserve"> INCLUDEPICTURE  "C:\\Users\\lgdchelmno\\DOCUME~1\\MFF64~1.LYZ\\USTAWI~1\\Temp\\Ustawienia lokalne\\Temporary Internet Files\\Aleksandra_Sztetyllo\\AppData\\Local\\Microsoft\\Windows\\Temporary Internet Files\\Content.IE5\\1EGE810X\\zal_1a_10[1].jpg" \* MERGEFORMATINET </w:instrText>
            </w:r>
            <w:r w:rsidR="007A56CD">
              <w:rPr>
                <w:rFonts w:cstheme="minorHAnsi"/>
                <w:sz w:val="20"/>
              </w:rPr>
              <w:fldChar w:fldCharType="separate"/>
            </w:r>
            <w:r w:rsidR="00CE235C">
              <w:rPr>
                <w:rFonts w:cstheme="minorHAnsi"/>
                <w:sz w:val="20"/>
              </w:rPr>
              <w:fldChar w:fldCharType="begin"/>
            </w:r>
            <w:r w:rsidR="00CE235C">
              <w:rPr>
                <w:rFonts w:cstheme="minorHAnsi"/>
                <w:sz w:val="20"/>
              </w:rPr>
              <w:instrText xml:space="preserve"> INCLUDEPICTURE  "C:\\Users\\lgdchelmno\\DOCUME~1\\MFF64~1.LYZ\\USTAWI~1\\Temp\\Ustawienia lokalne\\Temporary Internet Files\\Aleksandra_Sztetyllo\\AppData\\Local\\Microsoft\\Windows\\Temporary Internet Files\\Content.IE5\\1EGE810X\\zal_1a_10[1].jpg" \* MERGEFORMATINET </w:instrText>
            </w:r>
            <w:r w:rsidR="00CE235C">
              <w:rPr>
                <w:rFonts w:cstheme="minorHAnsi"/>
                <w:sz w:val="20"/>
              </w:rPr>
              <w:fldChar w:fldCharType="separate"/>
            </w:r>
            <w:r w:rsidR="00D36F4F">
              <w:rPr>
                <w:rFonts w:cstheme="minorHAnsi"/>
                <w:sz w:val="20"/>
              </w:rPr>
              <w:fldChar w:fldCharType="begin"/>
            </w:r>
            <w:r w:rsidR="00D36F4F">
              <w:rPr>
                <w:rFonts w:cstheme="minorHAnsi"/>
                <w:sz w:val="20"/>
              </w:rPr>
              <w:instrText xml:space="preserve"> INCLUDEPICTURE  "C:\\Users\\lgdchelmno\\DOCUME~1\\MFF64~1.LYZ\\USTAWI~1\\Temp\\Ustawienia lokalne\\Temporary Internet Files\\Aleksandra_Sztetyllo\\AppData\\Local\\Microsoft\\Windows\\Temporary Internet Files\\Content.IE5\\1EGE810X\\zal_1a_10[1].jpg" \* MERGEFORMATINET </w:instrText>
            </w:r>
            <w:r w:rsidR="00D36F4F">
              <w:rPr>
                <w:rFonts w:cstheme="minorHAnsi"/>
                <w:sz w:val="20"/>
              </w:rPr>
              <w:fldChar w:fldCharType="separate"/>
            </w:r>
            <w:r w:rsidR="00EE0D54">
              <w:rPr>
                <w:rFonts w:cstheme="minorHAnsi"/>
                <w:sz w:val="20"/>
              </w:rPr>
              <w:fldChar w:fldCharType="begin"/>
            </w:r>
            <w:r w:rsidR="00EE0D54">
              <w:rPr>
                <w:rFonts w:cstheme="minorHAnsi"/>
                <w:sz w:val="20"/>
              </w:rPr>
              <w:instrText xml:space="preserve"> INCLUDEPICTURE  "C:\\DOCUME~1\\MFF64~1.LYZ\\USTAWI~1\\Temp\\Ustawienia lokalne\\Temporary Internet Files\\Aleksandra_Sztetyllo\\AppData\\Local\\Microsoft\\Windows\\Temporary Internet Files\\Content.IE5\\1EGE810X\\zal_1a_10[1].jpg" \* MERGEFORMATINET </w:instrText>
            </w:r>
            <w:r w:rsidR="00EE0D54">
              <w:rPr>
                <w:rFonts w:cstheme="minorHAnsi"/>
                <w:sz w:val="20"/>
              </w:rPr>
              <w:fldChar w:fldCharType="separate"/>
            </w:r>
            <w:r w:rsidR="00946626">
              <w:rPr>
                <w:rFonts w:cstheme="minorHAnsi"/>
                <w:sz w:val="20"/>
              </w:rPr>
              <w:fldChar w:fldCharType="begin"/>
            </w:r>
            <w:r w:rsidR="00946626">
              <w:rPr>
                <w:rFonts w:cstheme="minorHAnsi"/>
                <w:sz w:val="20"/>
              </w:rPr>
              <w:instrText xml:space="preserve"> INCLUDEPICTURE  "C:\\..\\..\\DOCUME~1\\MFF64~1.LYZ\\USTAWI~1\\Temp\\Ustawienia lokalne\\Temporary Internet Files\\Aleksandra_Sztetyllo\\AppData\\Local\\Microsoft\\Windows\\Temporary Internet Files\\Content.IE5\\1EGE810X\\zal_1a_10[1].jpg" \* MERGEFORMATINET </w:instrText>
            </w:r>
            <w:r w:rsidR="00946626">
              <w:rPr>
                <w:rFonts w:cstheme="minorHAnsi"/>
                <w:sz w:val="20"/>
              </w:rPr>
              <w:fldChar w:fldCharType="separate"/>
            </w:r>
            <w:r w:rsidR="00946626">
              <w:rPr>
                <w:rFonts w:cstheme="minorHAnsi"/>
                <w:sz w:val="20"/>
              </w:rPr>
              <w:pict w14:anchorId="220A489A">
                <v:shape id="_x0000_i1028" type="#_x0000_t75" style="width:108.75pt;height:63pt">
                  <v:imagedata r:id="rId23" r:href="rId24"/>
                </v:shape>
              </w:pict>
            </w:r>
            <w:r w:rsidR="00946626">
              <w:rPr>
                <w:rFonts w:cstheme="minorHAnsi"/>
                <w:sz w:val="20"/>
              </w:rPr>
              <w:fldChar w:fldCharType="end"/>
            </w:r>
            <w:r w:rsidR="00EE0D54">
              <w:rPr>
                <w:rFonts w:cstheme="minorHAnsi"/>
                <w:sz w:val="20"/>
              </w:rPr>
              <w:fldChar w:fldCharType="end"/>
            </w:r>
            <w:r w:rsidR="00D36F4F">
              <w:rPr>
                <w:rFonts w:cstheme="minorHAnsi"/>
                <w:sz w:val="20"/>
              </w:rPr>
              <w:fldChar w:fldCharType="end"/>
            </w:r>
            <w:r w:rsidR="00CE235C">
              <w:rPr>
                <w:rFonts w:cstheme="minorHAnsi"/>
                <w:sz w:val="20"/>
              </w:rPr>
              <w:fldChar w:fldCharType="end"/>
            </w:r>
            <w:r w:rsidR="007A56CD">
              <w:rPr>
                <w:rFonts w:cstheme="minorHAnsi"/>
                <w:sz w:val="20"/>
              </w:rPr>
              <w:fldChar w:fldCharType="end"/>
            </w:r>
            <w:r w:rsidR="00D52DB9">
              <w:rPr>
                <w:rFonts w:cstheme="minorHAnsi"/>
                <w:sz w:val="20"/>
              </w:rPr>
              <w:fldChar w:fldCharType="end"/>
            </w:r>
            <w:r w:rsidR="00064CBF">
              <w:rPr>
                <w:rFonts w:cstheme="minorHAnsi"/>
                <w:sz w:val="20"/>
              </w:rPr>
              <w:fldChar w:fldCharType="end"/>
            </w:r>
            <w:r w:rsidR="005E4B8E">
              <w:rPr>
                <w:rFonts w:cstheme="minorHAnsi"/>
                <w:sz w:val="20"/>
              </w:rPr>
              <w:fldChar w:fldCharType="end"/>
            </w:r>
            <w:r w:rsidR="00D34C15">
              <w:rPr>
                <w:rFonts w:cstheme="minorHAnsi"/>
                <w:sz w:val="20"/>
              </w:rPr>
              <w:fldChar w:fldCharType="end"/>
            </w:r>
            <w:r w:rsidR="0000799B">
              <w:rPr>
                <w:rFonts w:cstheme="minorHAnsi"/>
                <w:sz w:val="20"/>
              </w:rPr>
              <w:fldChar w:fldCharType="end"/>
            </w:r>
            <w:r w:rsidR="009D31C2">
              <w:rPr>
                <w:rFonts w:cstheme="minorHAnsi"/>
                <w:sz w:val="20"/>
              </w:rPr>
              <w:fldChar w:fldCharType="end"/>
            </w:r>
            <w:r>
              <w:rPr>
                <w:rFonts w:cstheme="minorHAnsi"/>
                <w:sz w:val="20"/>
              </w:rPr>
              <w:fldChar w:fldCharType="end"/>
            </w:r>
            <w:r>
              <w:rPr>
                <w:rFonts w:cstheme="minorHAnsi"/>
                <w:sz w:val="20"/>
              </w:rPr>
              <w:fldChar w:fldCharType="end"/>
            </w:r>
            <w:r w:rsidRPr="00AC5E63">
              <w:rPr>
                <w:rFonts w:cstheme="minorHAnsi"/>
                <w:sz w:val="20"/>
              </w:rPr>
              <w:fldChar w:fldCharType="end"/>
            </w:r>
            <w:r w:rsidRPr="00AC5E63">
              <w:rPr>
                <w:rFonts w:cstheme="minorHAnsi"/>
                <w:sz w:val="20"/>
              </w:rPr>
              <w:fldChar w:fldCharType="end"/>
            </w:r>
            <w:r w:rsidRPr="00AC5E63">
              <w:rPr>
                <w:rFonts w:cstheme="minorHAnsi"/>
                <w:sz w:val="20"/>
              </w:rPr>
              <w:fldChar w:fldCharType="end"/>
            </w:r>
            <w:r w:rsidRPr="00AC5E63">
              <w:rPr>
                <w:rFonts w:cstheme="minorHAnsi"/>
                <w:sz w:val="20"/>
              </w:rPr>
              <w:fldChar w:fldCharType="end"/>
            </w:r>
            <w:r w:rsidRPr="00AC5E63">
              <w:rPr>
                <w:rFonts w:cstheme="minorHAnsi"/>
                <w:sz w:val="20"/>
              </w:rPr>
              <w:fldChar w:fldCharType="end"/>
            </w:r>
            <w:r w:rsidRPr="00AC5E63">
              <w:rPr>
                <w:rFonts w:cstheme="minorHAnsi"/>
                <w:sz w:val="20"/>
              </w:rPr>
              <w:fldChar w:fldCharType="end"/>
            </w:r>
            <w:r w:rsidRPr="00AC5E63">
              <w:rPr>
                <w:rFonts w:cstheme="minorHAnsi"/>
                <w:sz w:val="20"/>
              </w:rPr>
              <w:fldChar w:fldCharType="end"/>
            </w:r>
            <w:r w:rsidRPr="00AC5E63">
              <w:rPr>
                <w:rFonts w:cstheme="minorHAnsi"/>
                <w:sz w:val="20"/>
              </w:rPr>
              <w:fldChar w:fldCharType="end"/>
            </w:r>
            <w:r w:rsidRPr="00AC5E63">
              <w:rPr>
                <w:rFonts w:cstheme="minorHAnsi"/>
                <w:sz w:val="20"/>
              </w:rPr>
              <w:fldChar w:fldCharType="end"/>
            </w:r>
            <w:r w:rsidRPr="00AC5E63">
              <w:rPr>
                <w:rFonts w:cstheme="minorHAnsi"/>
                <w:sz w:val="20"/>
              </w:rPr>
              <w:fldChar w:fldCharType="end"/>
            </w:r>
          </w:p>
        </w:tc>
      </w:tr>
    </w:tbl>
    <w:p w14:paraId="1F0FD77A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b/>
          <w:sz w:val="20"/>
          <w:szCs w:val="20"/>
        </w:rPr>
        <w:t>Dodatkowo na stronie (niekoniecznie w miejscu widocznym w momencie wejścia) umieszczasz zestaw znaków: znak Fundusze Europejskie, barwy RP, herb województwa kujawsko-pomorskiego i znak Unia Europejska.</w:t>
      </w:r>
    </w:p>
    <w:p w14:paraId="3DCA390A" w14:textId="77777777" w:rsidR="00353E23" w:rsidRPr="00AC5E63" w:rsidRDefault="00353E23" w:rsidP="0028271E">
      <w:pPr>
        <w:keepNext/>
        <w:numPr>
          <w:ilvl w:val="1"/>
          <w:numId w:val="49"/>
        </w:numPr>
        <w:spacing w:after="240" w:line="240" w:lineRule="auto"/>
        <w:ind w:left="426" w:hanging="426"/>
        <w:outlineLvl w:val="2"/>
        <w:rPr>
          <w:rFonts w:cstheme="minorHAnsi"/>
          <w:b/>
          <w:bCs/>
          <w:sz w:val="20"/>
          <w:szCs w:val="20"/>
        </w:rPr>
      </w:pPr>
      <w:r w:rsidRPr="00AC5E63">
        <w:rPr>
          <w:rFonts w:cstheme="minorHAnsi"/>
          <w:b/>
          <w:bCs/>
          <w:sz w:val="20"/>
          <w:szCs w:val="20"/>
        </w:rPr>
        <w:t>Jakie informacje powinieneś przedstawić w opisie projektu na stronie internetowej?</w:t>
      </w:r>
    </w:p>
    <w:p w14:paraId="11FB06AF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>Informacja na Twojej stronie internetowej musi zawierać krótki opis projektu, w tym:</w:t>
      </w:r>
    </w:p>
    <w:p w14:paraId="663C1714" w14:textId="77777777" w:rsidR="00353E23" w:rsidRPr="00AC5E63" w:rsidRDefault="00353E23" w:rsidP="0028271E">
      <w:pPr>
        <w:numPr>
          <w:ilvl w:val="0"/>
          <w:numId w:val="52"/>
        </w:numPr>
        <w:spacing w:before="0" w:after="0" w:line="240" w:lineRule="auto"/>
        <w:ind w:left="714" w:hanging="357"/>
        <w:contextualSpacing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>cele projektu,</w:t>
      </w:r>
    </w:p>
    <w:p w14:paraId="2A4E3A40" w14:textId="77777777" w:rsidR="00353E23" w:rsidRPr="00AC5E63" w:rsidRDefault="00353E23" w:rsidP="0028271E">
      <w:pPr>
        <w:numPr>
          <w:ilvl w:val="0"/>
          <w:numId w:val="52"/>
        </w:numPr>
        <w:spacing w:before="0" w:after="0" w:line="240" w:lineRule="auto"/>
        <w:ind w:left="714" w:hanging="357"/>
        <w:contextualSpacing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>planowane efekty,</w:t>
      </w:r>
    </w:p>
    <w:p w14:paraId="161D76E1" w14:textId="77777777" w:rsidR="00353E23" w:rsidRPr="00AC5E63" w:rsidRDefault="00353E23" w:rsidP="0028271E">
      <w:pPr>
        <w:numPr>
          <w:ilvl w:val="0"/>
          <w:numId w:val="52"/>
        </w:numPr>
        <w:spacing w:before="0" w:after="0" w:line="240" w:lineRule="auto"/>
        <w:ind w:left="714" w:hanging="357"/>
        <w:contextualSpacing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>wartość projektu,</w:t>
      </w:r>
    </w:p>
    <w:p w14:paraId="0366501D" w14:textId="77777777" w:rsidR="00353E23" w:rsidRPr="00AC5E63" w:rsidRDefault="00353E23" w:rsidP="0028271E">
      <w:pPr>
        <w:numPr>
          <w:ilvl w:val="0"/>
          <w:numId w:val="52"/>
        </w:numPr>
        <w:spacing w:before="0" w:after="0" w:line="240" w:lineRule="auto"/>
        <w:ind w:left="714" w:hanging="357"/>
        <w:contextualSpacing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>wkład Funduszy Europejskich.</w:t>
      </w:r>
    </w:p>
    <w:p w14:paraId="071C08C2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lastRenderedPageBreak/>
        <w:t>Powyżej podaliśmy minimalny zakres informacji, obowiązkowy dla każdego projektu. Dodatkowo rekomendujemy zamieszczanie zdjęć, grafik, materiałów audiowizualnych oraz harmonogramu projektu prezentującego jego główne etapy i postęp prac.</w:t>
      </w:r>
    </w:p>
    <w:p w14:paraId="5988B1FF" w14:textId="77777777" w:rsidR="00353E23" w:rsidRPr="00AC5E63" w:rsidRDefault="00353E23" w:rsidP="0028271E">
      <w:pPr>
        <w:keepNext/>
        <w:numPr>
          <w:ilvl w:val="0"/>
          <w:numId w:val="49"/>
        </w:numPr>
        <w:spacing w:after="240" w:line="240" w:lineRule="auto"/>
        <w:ind w:left="284" w:hanging="284"/>
        <w:outlineLvl w:val="1"/>
        <w:rPr>
          <w:rFonts w:cstheme="minorHAnsi"/>
          <w:b/>
          <w:bCs/>
          <w:iCs/>
          <w:sz w:val="20"/>
          <w:szCs w:val="20"/>
        </w:rPr>
      </w:pPr>
      <w:r w:rsidRPr="00AC5E63">
        <w:rPr>
          <w:rFonts w:cstheme="minorHAnsi"/>
          <w:b/>
          <w:bCs/>
          <w:iCs/>
          <w:sz w:val="20"/>
          <w:szCs w:val="20"/>
        </w:rPr>
        <w:t>Jak możesz informować uczestników projektu?</w:t>
      </w:r>
    </w:p>
    <w:p w14:paraId="6C217454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 xml:space="preserve">Jako beneficjent jesteś zobowiązany, aby przekazywać informację, że Twój projekt uzyskał dofinansowanie z Unii Europejskiej z konkretnego funduszu osobom i podmiotom uczestniczącym </w:t>
      </w:r>
      <w:r w:rsidRPr="00AC5E63">
        <w:rPr>
          <w:rFonts w:cstheme="minorHAnsi"/>
          <w:sz w:val="20"/>
          <w:szCs w:val="20"/>
        </w:rPr>
        <w:br/>
        <w:t>w projekcie.</w:t>
      </w:r>
    </w:p>
    <w:p w14:paraId="5A789B8C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 xml:space="preserve">Obowiązek ten wypełnisz, jeśli zgodnie z zasadami przedstawionymi w punkcie 2., oznakujesz konferencje, warsztaty, szkolenia, wystawy, targi lub inne formy realizacji Twojego projektu. Oznakowanie może mieć formę plansz informacyjnych, plakatów, stojaków etc. </w:t>
      </w:r>
    </w:p>
    <w:p w14:paraId="5FF42C63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>Dodatkowo możesz przekazywać informację osobom uczestniczącym w projekcie w innej formie, np. powiadamiając ich o tym fakcie w trakcie konferencji, szkolenia lub prezentacji oferty.</w:t>
      </w:r>
    </w:p>
    <w:p w14:paraId="3557CCB3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 xml:space="preserve">Pamiętaj, że jeśli realizujesz projekt polegający na pomocy innym podmiotom lub instytucjom, osobami uczestniczącymi w projekcie mogą być np. nauczyciele i uczniowie dofinansowanej szkoły albo pracownicy firmy, których miejsca pracy zostały doposażone. Osoby te powinny mieć świadomość, że korzystają z projektów współfinansowanych przez Unię Europejską. Dlatego zadbaj, aby taka informacja do nich dotarła. </w:t>
      </w:r>
    </w:p>
    <w:p w14:paraId="0454B6BD" w14:textId="77777777" w:rsidR="00353E23" w:rsidRPr="00AC5E63" w:rsidRDefault="00353E23" w:rsidP="0028271E">
      <w:pPr>
        <w:keepNext/>
        <w:numPr>
          <w:ilvl w:val="0"/>
          <w:numId w:val="49"/>
        </w:numPr>
        <w:spacing w:after="240" w:line="240" w:lineRule="auto"/>
        <w:ind w:left="284" w:hanging="284"/>
        <w:outlineLvl w:val="1"/>
        <w:rPr>
          <w:rFonts w:cstheme="minorHAnsi"/>
          <w:b/>
          <w:bCs/>
          <w:iCs/>
          <w:sz w:val="20"/>
          <w:szCs w:val="20"/>
        </w:rPr>
      </w:pPr>
      <w:r w:rsidRPr="00AC5E63">
        <w:rPr>
          <w:rFonts w:cstheme="minorHAnsi"/>
          <w:b/>
          <w:bCs/>
          <w:iCs/>
          <w:sz w:val="20"/>
          <w:szCs w:val="20"/>
        </w:rPr>
        <w:t>Co musisz wziąć pod uwagę, umieszczając znaki graficzne?</w:t>
      </w:r>
    </w:p>
    <w:p w14:paraId="40F31D9E" w14:textId="77777777" w:rsidR="00353E23" w:rsidRPr="00AC5E63" w:rsidRDefault="00353E23" w:rsidP="0028271E">
      <w:pPr>
        <w:keepNext/>
        <w:numPr>
          <w:ilvl w:val="1"/>
          <w:numId w:val="49"/>
        </w:numPr>
        <w:spacing w:after="240" w:line="240" w:lineRule="auto"/>
        <w:ind w:left="426" w:hanging="426"/>
        <w:outlineLvl w:val="2"/>
        <w:rPr>
          <w:rFonts w:cstheme="minorHAnsi"/>
          <w:b/>
          <w:bCs/>
          <w:sz w:val="20"/>
          <w:szCs w:val="20"/>
        </w:rPr>
      </w:pPr>
      <w:r w:rsidRPr="00AC5E63">
        <w:rPr>
          <w:rFonts w:cstheme="minorHAnsi"/>
          <w:b/>
          <w:bCs/>
          <w:sz w:val="20"/>
          <w:szCs w:val="20"/>
        </w:rPr>
        <w:t>Widoczność znaków</w:t>
      </w:r>
    </w:p>
    <w:p w14:paraId="49C40FA3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 xml:space="preserve">Znak Funduszy Europejskich, barwy RP, herb województwa kujawsko-pomorskiego oraz znak Unii Europejskiej muszą być zawsze umieszczone w widocznym miejscu. Pamiętaj, aby ich </w:t>
      </w:r>
      <w:r w:rsidRPr="00AC5E63">
        <w:rPr>
          <w:rFonts w:cstheme="minorHAnsi"/>
          <w:b/>
          <w:sz w:val="20"/>
          <w:szCs w:val="20"/>
        </w:rPr>
        <w:t>umiejscowienie oraz</w:t>
      </w:r>
      <w:r w:rsidRPr="00AC5E63">
        <w:rPr>
          <w:rFonts w:cstheme="minorHAnsi"/>
          <w:sz w:val="20"/>
          <w:szCs w:val="20"/>
        </w:rPr>
        <w:t xml:space="preserve"> </w:t>
      </w:r>
      <w:r w:rsidRPr="00AC5E63">
        <w:rPr>
          <w:rFonts w:cstheme="minorHAnsi"/>
          <w:b/>
          <w:sz w:val="20"/>
          <w:szCs w:val="20"/>
        </w:rPr>
        <w:t>wielkość były odpowiednie do rodzaju i skali materiału, przedmiotu lub dokumentu</w:t>
      </w:r>
      <w:r w:rsidRPr="00AC5E63">
        <w:rPr>
          <w:rFonts w:cstheme="minorHAnsi"/>
          <w:sz w:val="20"/>
          <w:szCs w:val="20"/>
        </w:rPr>
        <w:t>. Dla spełnienia tego warunku wystarczy, jeśli tylko jedna, np. pierwsza strona lub ostatnia dokumentu, zostanie oznaczona ciągiem znaków.</w:t>
      </w:r>
    </w:p>
    <w:p w14:paraId="0198C6DF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 xml:space="preserve">Zwróć szczególną uwagę, aby znaki i napisy były czytelne dla odbiorcy i wyraźnie widoczne. </w:t>
      </w:r>
    </w:p>
    <w:p w14:paraId="5D1206A4" w14:textId="77777777" w:rsidR="00353E23" w:rsidRPr="00AC5E63" w:rsidRDefault="00353E23" w:rsidP="0028271E">
      <w:pPr>
        <w:keepNext/>
        <w:numPr>
          <w:ilvl w:val="1"/>
          <w:numId w:val="49"/>
        </w:numPr>
        <w:spacing w:after="240" w:line="240" w:lineRule="auto"/>
        <w:ind w:left="426" w:hanging="426"/>
        <w:outlineLvl w:val="2"/>
        <w:rPr>
          <w:rFonts w:cstheme="minorHAnsi"/>
          <w:b/>
          <w:bCs/>
          <w:sz w:val="20"/>
          <w:szCs w:val="20"/>
        </w:rPr>
      </w:pPr>
      <w:r w:rsidRPr="00AC5E63">
        <w:rPr>
          <w:rFonts w:cstheme="minorHAnsi"/>
          <w:b/>
          <w:bCs/>
          <w:sz w:val="20"/>
          <w:szCs w:val="20"/>
        </w:rPr>
        <w:t>Kolejność znaków</w:t>
      </w:r>
    </w:p>
    <w:p w14:paraId="1795B32C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 xml:space="preserve">Znak Funduszy Europejskich umieszczasz zawsze z lewej strony, barwy RP jako drugi znak od lewej strony, natomiast znak Unii Europejskiej z prawej strony. </w:t>
      </w:r>
    </w:p>
    <w:p w14:paraId="65076C02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>Herb województwa kujawsko-pomorskiego umieszczasz pomiędzy barwami RP a znakiem UE</w:t>
      </w:r>
      <w:r w:rsidRPr="00AC5E63">
        <w:rPr>
          <w:rStyle w:val="Odwoanieprzypisudolnego"/>
          <w:rFonts w:cstheme="minorHAnsi"/>
          <w:sz w:val="20"/>
          <w:szCs w:val="20"/>
        </w:rPr>
        <w:footnoteReference w:id="7"/>
      </w:r>
      <w:r w:rsidRPr="00AC5E63">
        <w:rPr>
          <w:rFonts w:cstheme="minorHAnsi"/>
          <w:sz w:val="20"/>
          <w:szCs w:val="20"/>
        </w:rPr>
        <w:t>.</w:t>
      </w:r>
    </w:p>
    <w:p w14:paraId="62CF3552" w14:textId="77777777" w:rsidR="004B2BC5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lastRenderedPageBreak/>
        <w:t>Gdy nie jest możliwe umiejscowienie znaków w poziomie, możesz zastosować układ pionowy. W tym ustawieniu znak Funduszy Europejskich z nazwą programu znajduje się na górze, pod znakiem FE znajdują się barwy RP, a znak Unii Europejskiej na dole. Herb województwa kujawsko-pomorskiego umieszczasz pomiędzy barwami RP  a znakiem UE.</w:t>
      </w:r>
    </w:p>
    <w:p w14:paraId="6BA6DD0C" w14:textId="667CF4FB" w:rsidR="00353E23" w:rsidRPr="00AC5E63" w:rsidRDefault="00353E23" w:rsidP="00353E23">
      <w:pPr>
        <w:spacing w:before="120" w:after="120"/>
        <w:rPr>
          <w:rFonts w:cstheme="minorHAnsi"/>
          <w:noProof/>
          <w:sz w:val="20"/>
          <w:szCs w:val="20"/>
        </w:rPr>
      </w:pPr>
      <w:r w:rsidRPr="00AC5E63">
        <w:rPr>
          <w:rFonts w:cstheme="minorHAnsi"/>
          <w:sz w:val="20"/>
          <w:szCs w:val="20"/>
        </w:rPr>
        <w:t>Przykładowy układ pionowy:</w:t>
      </w:r>
    </w:p>
    <w:p w14:paraId="7B7AFBDC" w14:textId="77777777" w:rsidR="00353E23" w:rsidRPr="00AC5E63" w:rsidRDefault="00353E23" w:rsidP="00353E23">
      <w:pPr>
        <w:tabs>
          <w:tab w:val="left" w:pos="2410"/>
        </w:tabs>
        <w:spacing w:before="120" w:after="120"/>
        <w:rPr>
          <w:rFonts w:cstheme="minorHAnsi"/>
        </w:rPr>
      </w:pPr>
      <w:r w:rsidRPr="00AC5E63">
        <w:rPr>
          <w:rFonts w:cstheme="minorHAnsi"/>
          <w:noProof/>
          <w:sz w:val="20"/>
          <w:szCs w:val="20"/>
        </w:rPr>
        <w:t xml:space="preserve">                      </w:t>
      </w:r>
    </w:p>
    <w:p w14:paraId="381D1358" w14:textId="77777777" w:rsidR="00353E23" w:rsidRPr="00AC5E63" w:rsidRDefault="00353E23" w:rsidP="00353E23">
      <w:pPr>
        <w:tabs>
          <w:tab w:val="left" w:pos="2410"/>
        </w:tabs>
        <w:spacing w:before="120" w:after="120"/>
        <w:rPr>
          <w:rFonts w:cstheme="minorHAnsi"/>
          <w:noProof/>
          <w:sz w:val="20"/>
          <w:szCs w:val="20"/>
        </w:rPr>
      </w:pPr>
      <w:r w:rsidRPr="00AC5E63">
        <w:rPr>
          <w:rFonts w:cstheme="minorHAnsi"/>
          <w:noProof/>
          <w:sz w:val="20"/>
          <w:szCs w:val="20"/>
          <w:lang w:eastAsia="pl-PL"/>
        </w:rPr>
        <w:drawing>
          <wp:inline distT="0" distB="0" distL="0" distR="0" wp14:anchorId="020B1609" wp14:editId="7E58FF34">
            <wp:extent cx="914400" cy="206375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5E63">
        <w:rPr>
          <w:rFonts w:cstheme="minorHAnsi"/>
          <w:noProof/>
          <w:sz w:val="20"/>
          <w:szCs w:val="20"/>
        </w:rPr>
        <w:t xml:space="preserve">             </w:t>
      </w:r>
      <w:r w:rsidRPr="00AC5E63">
        <w:rPr>
          <w:rFonts w:cstheme="minorHAnsi"/>
          <w:noProof/>
          <w:sz w:val="20"/>
          <w:szCs w:val="20"/>
          <w:lang w:eastAsia="pl-PL"/>
        </w:rPr>
        <w:drawing>
          <wp:inline distT="0" distB="0" distL="0" distR="0" wp14:anchorId="374366FA" wp14:editId="2FD263C1">
            <wp:extent cx="1530350" cy="191135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350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BEA83" w14:textId="77777777" w:rsidR="00353E23" w:rsidRPr="00AC5E63" w:rsidRDefault="00353E23" w:rsidP="00353E23">
      <w:pPr>
        <w:spacing w:before="120" w:after="120"/>
        <w:rPr>
          <w:rFonts w:cstheme="minorHAnsi"/>
          <w:noProof/>
          <w:sz w:val="20"/>
          <w:szCs w:val="20"/>
        </w:rPr>
      </w:pPr>
    </w:p>
    <w:p w14:paraId="02E091BD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 xml:space="preserve">Zestawienia znaków znajdziesz na stronie internetowej programu – www.rpo.kujawsko-pomorskie.pl. </w:t>
      </w:r>
    </w:p>
    <w:p w14:paraId="7C43B395" w14:textId="77777777" w:rsidR="00353E23" w:rsidRPr="00AC5E63" w:rsidRDefault="00353E23" w:rsidP="0028271E">
      <w:pPr>
        <w:keepNext/>
        <w:numPr>
          <w:ilvl w:val="1"/>
          <w:numId w:val="49"/>
        </w:numPr>
        <w:spacing w:after="240" w:line="240" w:lineRule="auto"/>
        <w:ind w:left="426" w:hanging="426"/>
        <w:outlineLvl w:val="2"/>
        <w:rPr>
          <w:rFonts w:cstheme="minorHAnsi"/>
          <w:b/>
          <w:bCs/>
          <w:sz w:val="20"/>
          <w:szCs w:val="20"/>
        </w:rPr>
      </w:pPr>
      <w:r w:rsidRPr="00AC5E63">
        <w:rPr>
          <w:rFonts w:cstheme="minorHAnsi"/>
          <w:b/>
          <w:bCs/>
          <w:sz w:val="20"/>
          <w:szCs w:val="20"/>
        </w:rPr>
        <w:t>Liczba znaków</w:t>
      </w:r>
    </w:p>
    <w:p w14:paraId="4C4D569D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 xml:space="preserve">Liczba znaków w zestawieniu – to znaczy w jednej linii – nie może przekraczać </w:t>
      </w:r>
      <w:r w:rsidRPr="00AC5E63">
        <w:rPr>
          <w:rFonts w:cstheme="minorHAnsi"/>
          <w:b/>
          <w:sz w:val="20"/>
          <w:szCs w:val="20"/>
        </w:rPr>
        <w:t>czterech</w:t>
      </w:r>
      <w:r w:rsidRPr="00AC5E63">
        <w:rPr>
          <w:rStyle w:val="Odwoanieprzypisudolnego"/>
          <w:rFonts w:cstheme="minorHAnsi"/>
          <w:b/>
          <w:sz w:val="20"/>
          <w:szCs w:val="20"/>
        </w:rPr>
        <w:footnoteReference w:id="8"/>
      </w:r>
      <w:r w:rsidRPr="00AC5E63">
        <w:rPr>
          <w:rFonts w:cstheme="minorHAnsi"/>
          <w:sz w:val="20"/>
          <w:szCs w:val="20"/>
        </w:rPr>
        <w:t>,</w:t>
      </w:r>
      <w:r w:rsidRPr="00AC5E63">
        <w:rPr>
          <w:rFonts w:cstheme="minorHAnsi"/>
          <w:b/>
          <w:sz w:val="20"/>
          <w:szCs w:val="20"/>
        </w:rPr>
        <w:t xml:space="preserve"> </w:t>
      </w:r>
      <w:r w:rsidRPr="00AC5E63">
        <w:rPr>
          <w:rFonts w:cstheme="minorHAnsi"/>
          <w:sz w:val="20"/>
          <w:szCs w:val="20"/>
        </w:rPr>
        <w:t xml:space="preserve">łącznie ze znakiem FE, barwami RP, znakiem UE oraz herbem województwa kujawsko-pomorskiego. </w:t>
      </w:r>
    </w:p>
    <w:p w14:paraId="4E009CC7" w14:textId="77777777" w:rsidR="00353E23" w:rsidRPr="00AC5E63" w:rsidRDefault="00353E23" w:rsidP="00353E23">
      <w:pPr>
        <w:spacing w:before="120" w:after="120"/>
        <w:rPr>
          <w:rFonts w:cstheme="minorHAnsi"/>
          <w:b/>
          <w:sz w:val="20"/>
          <w:szCs w:val="20"/>
        </w:rPr>
      </w:pPr>
      <w:r w:rsidRPr="00AC5E63">
        <w:rPr>
          <w:rFonts w:cstheme="minorHAnsi"/>
          <w:b/>
          <w:sz w:val="20"/>
          <w:szCs w:val="20"/>
        </w:rPr>
        <w:t xml:space="preserve">Jakie znaki mogą się znaleźć w zestawieniu? </w:t>
      </w:r>
    </w:p>
    <w:p w14:paraId="088B4CAC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 xml:space="preserve">W zestawieniu znaków na materiałach informacyjnych i promocyjnych (z wyjątkiem tablic  pamiątkowych) oraz na dokumentach mogą </w:t>
      </w:r>
      <w:proofErr w:type="spellStart"/>
      <w:r w:rsidRPr="00AC5E63">
        <w:rPr>
          <w:rFonts w:cstheme="minorHAnsi"/>
          <w:sz w:val="20"/>
          <w:szCs w:val="20"/>
        </w:rPr>
        <w:t>znalezć</w:t>
      </w:r>
      <w:proofErr w:type="spellEnd"/>
      <w:r w:rsidRPr="00AC5E63">
        <w:rPr>
          <w:rFonts w:cstheme="minorHAnsi"/>
          <w:sz w:val="20"/>
          <w:szCs w:val="20"/>
        </w:rPr>
        <w:t xml:space="preserve"> się następujące znaki: znak FE, barwy RP, herb województwa kujawsko-pomorskiego i znak UE.</w:t>
      </w:r>
    </w:p>
    <w:p w14:paraId="630915CF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 xml:space="preserve">Inne znaki, jeśli są Ci potrzebne, możesz umieścić poza zestawieniem (linią znaków: znak FE - barwy RP - herb województwa kujawsko-pomorskiego - znak UE). </w:t>
      </w:r>
    </w:p>
    <w:p w14:paraId="6E96904C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b/>
          <w:sz w:val="20"/>
          <w:szCs w:val="20"/>
        </w:rPr>
        <w:t>Uwaga! Jeśli w zestawieniu lub na materiale występują inne znaki (logo), to nie mogą być one większe (mierzone wysokością lub szerokością) od barw RP i znaku Unii Europejskiej.</w:t>
      </w:r>
      <w:r w:rsidRPr="00AC5E63">
        <w:rPr>
          <w:rFonts w:cstheme="minorHAnsi"/>
          <w:sz w:val="20"/>
          <w:szCs w:val="20"/>
        </w:rPr>
        <w:t xml:space="preserve"> </w:t>
      </w:r>
    </w:p>
    <w:p w14:paraId="212A953E" w14:textId="77777777" w:rsidR="00353E23" w:rsidRPr="00AC5E63" w:rsidRDefault="00353E23" w:rsidP="0028271E">
      <w:pPr>
        <w:keepNext/>
        <w:numPr>
          <w:ilvl w:val="1"/>
          <w:numId w:val="49"/>
        </w:numPr>
        <w:spacing w:after="240" w:line="240" w:lineRule="auto"/>
        <w:ind w:left="426" w:hanging="426"/>
        <w:outlineLvl w:val="2"/>
        <w:rPr>
          <w:rFonts w:cstheme="minorHAnsi"/>
          <w:b/>
          <w:bCs/>
          <w:sz w:val="20"/>
          <w:szCs w:val="20"/>
        </w:rPr>
      </w:pPr>
      <w:r w:rsidRPr="00AC5E63">
        <w:rPr>
          <w:rFonts w:cstheme="minorHAnsi"/>
          <w:b/>
          <w:bCs/>
          <w:sz w:val="20"/>
          <w:szCs w:val="20"/>
        </w:rPr>
        <w:lastRenderedPageBreak/>
        <w:t>W jakich wersjach kolorystycznych można stosować znak Fundusze Europejskie, barwy RP i znak Unia Europejska?</w:t>
      </w:r>
    </w:p>
    <w:p w14:paraId="79AC3912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 xml:space="preserve">Zestawienie znaków FE, barw RP i znak UE zawsze występuje w wersji </w:t>
      </w:r>
      <w:proofErr w:type="spellStart"/>
      <w:r w:rsidRPr="00AC5E63">
        <w:rPr>
          <w:rFonts w:cstheme="minorHAnsi"/>
          <w:sz w:val="20"/>
          <w:szCs w:val="20"/>
        </w:rPr>
        <w:t>pełnokolorowej</w:t>
      </w:r>
      <w:proofErr w:type="spellEnd"/>
      <w:r w:rsidRPr="00AC5E63">
        <w:rPr>
          <w:rFonts w:cstheme="minorHAnsi"/>
          <w:sz w:val="20"/>
          <w:szCs w:val="20"/>
        </w:rPr>
        <w:t>.</w:t>
      </w:r>
    </w:p>
    <w:p w14:paraId="5F1667AA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b/>
          <w:sz w:val="20"/>
          <w:szCs w:val="20"/>
        </w:rPr>
        <w:t>Nie możesz stosować barw RP w wersji achromatycznej i monochromatycznej. Dlatego są przypadki, kiedy nie będziesz musiał umieszczać barw RP, natomiast będziesz mógł zastosować zestawienia znaków FE i UE w wersji jednobarwnej.</w:t>
      </w:r>
      <w:r w:rsidRPr="00AC5E63">
        <w:rPr>
          <w:rFonts w:cstheme="minorHAnsi"/>
          <w:sz w:val="20"/>
          <w:szCs w:val="20"/>
        </w:rPr>
        <w:t xml:space="preserve"> Przypadki te są określone </w:t>
      </w:r>
      <w:r w:rsidRPr="00AC5E63">
        <w:rPr>
          <w:rFonts w:cstheme="minorHAnsi"/>
          <w:sz w:val="20"/>
          <w:szCs w:val="20"/>
        </w:rPr>
        <w:br/>
        <w:t>w rozdziale 2.</w:t>
      </w:r>
    </w:p>
    <w:p w14:paraId="7993D5F9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>Przykładowe zestawienie znaków w wersji czarno-białej:</w:t>
      </w:r>
    </w:p>
    <w:p w14:paraId="37849CE8" w14:textId="77777777" w:rsidR="00353E23" w:rsidRPr="00AC5E63" w:rsidRDefault="00353E23" w:rsidP="00353E23">
      <w:pPr>
        <w:tabs>
          <w:tab w:val="left" w:pos="426"/>
          <w:tab w:val="left" w:pos="7088"/>
        </w:tabs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noProof/>
          <w:sz w:val="20"/>
          <w:szCs w:val="20"/>
          <w:lang w:eastAsia="pl-PL"/>
        </w:rPr>
        <w:drawing>
          <wp:inline distT="0" distB="0" distL="0" distR="0" wp14:anchorId="3549C246" wp14:editId="69AEC521">
            <wp:extent cx="5765800" cy="717550"/>
            <wp:effectExtent l="0" t="0" r="6350" b="635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800" cy="71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43609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 xml:space="preserve">Wszystkie dopuszczone achromatyczne i monochromatyczne warianty znaków – jeśli są Ci potrzebne – znajdziesz  na  stronie internetowej programu – www.rpo.kujawsko-pomorskie.pl. </w:t>
      </w:r>
    </w:p>
    <w:p w14:paraId="6C19FB97" w14:textId="77777777" w:rsidR="00353E23" w:rsidRPr="00AC5E63" w:rsidRDefault="00353E23" w:rsidP="0028271E">
      <w:pPr>
        <w:keepNext/>
        <w:numPr>
          <w:ilvl w:val="1"/>
          <w:numId w:val="49"/>
        </w:numPr>
        <w:spacing w:after="240" w:line="240" w:lineRule="auto"/>
        <w:ind w:left="426" w:hanging="426"/>
        <w:outlineLvl w:val="2"/>
        <w:rPr>
          <w:rFonts w:cstheme="minorHAnsi"/>
          <w:b/>
          <w:bCs/>
          <w:sz w:val="20"/>
          <w:szCs w:val="20"/>
        </w:rPr>
      </w:pPr>
      <w:r w:rsidRPr="00AC5E63">
        <w:rPr>
          <w:rFonts w:cstheme="minorHAnsi"/>
          <w:b/>
          <w:bCs/>
          <w:sz w:val="20"/>
          <w:szCs w:val="20"/>
        </w:rPr>
        <w:t>Czy możesz stosować znak Fundusze Europejskie, barwy Rzeczypospolitej Polskiej i znak Unia Europejska na kolorowym tle?</w:t>
      </w:r>
    </w:p>
    <w:p w14:paraId="3BD5C7AB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 xml:space="preserve">Najlepiej żebyś używał znaków </w:t>
      </w:r>
      <w:proofErr w:type="spellStart"/>
      <w:r w:rsidRPr="00AC5E63">
        <w:rPr>
          <w:rFonts w:cstheme="minorHAnsi"/>
          <w:sz w:val="20"/>
          <w:szCs w:val="20"/>
        </w:rPr>
        <w:t>pełnokolorowych</w:t>
      </w:r>
      <w:proofErr w:type="spellEnd"/>
      <w:r w:rsidRPr="00AC5E63">
        <w:rPr>
          <w:rFonts w:cstheme="minorHAnsi"/>
          <w:sz w:val="20"/>
          <w:szCs w:val="20"/>
        </w:rPr>
        <w:t xml:space="preserve"> na białym tle, co zapewnia jego największą widoczność. Jeśli znak Funduszy Europejskich występuje na tle barwnym, powinieneś zachować odpowiedni kontrast, który zagwarantuje odpowiednią czytelność znaku. Kolory tła powinny być pastelowe i nie powinny przekraczać 25% nasycenia.</w:t>
      </w:r>
    </w:p>
    <w:p w14:paraId="1359AFAF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>Na tłach ciemnych, czarnym oraz tłach wielokolorowych barwy RP powinieneś umieścić na białym polu ochronnym i z szarą linią zamykającą. Na tłach kolorowych, barwy RP powinieneś umieścić bez białego pola ochronnego i bez linii zamykającej. Jeśli znak występuje na tle barwnym, należy zachować odpowiedni kontrast gwarantujący odpowiednią czytelność znaku.</w:t>
      </w:r>
    </w:p>
    <w:p w14:paraId="72B587C4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noProof/>
          <w:sz w:val="20"/>
          <w:szCs w:val="20"/>
          <w:lang w:eastAsia="pl-PL"/>
        </w:rPr>
        <w:drawing>
          <wp:anchor distT="0" distB="0" distL="114300" distR="114300" simplePos="0" relativeHeight="251659264" behindDoc="0" locked="0" layoutInCell="1" allowOverlap="1" wp14:anchorId="70CD6AB0" wp14:editId="1382CAC4">
            <wp:simplePos x="0" y="0"/>
            <wp:positionH relativeFrom="column">
              <wp:posOffset>1525270</wp:posOffset>
            </wp:positionH>
            <wp:positionV relativeFrom="paragraph">
              <wp:posOffset>437515</wp:posOffset>
            </wp:positionV>
            <wp:extent cx="2226945" cy="1064260"/>
            <wp:effectExtent l="0" t="0" r="1905" b="2540"/>
            <wp:wrapSquare wrapText="bothSides"/>
            <wp:docPr id="18" name="Obraz 18" descr="C:\Users\Aleksandra_Sztetyllo\AppData\Local\Microsoft\Windows\Temporary Internet Files\Content.IE5\1EGE810X\zal_1a_20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2" descr="C:\Users\Aleksandra_Sztetyllo\AppData\Local\Microsoft\Windows\Temporary Internet Files\Content.IE5\1EGE810X\zal_1a_20[1].jpg"/>
                    <pic:cNvPicPr>
                      <a:picLocks noChangeAspect="1" noChangeArrowheads="1"/>
                    </pic:cNvPicPr>
                  </pic:nvPicPr>
                  <pic:blipFill>
                    <a:blip r:embed="rId28" r:link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C5E63">
        <w:rPr>
          <w:rFonts w:cstheme="minorHAnsi"/>
          <w:sz w:val="20"/>
          <w:szCs w:val="20"/>
        </w:rPr>
        <w:t>W przypadku znaku Unii Europejskiej, jeśli nie masz innego wyboru niż użycie kolorowego tła, powinieneś umieścić wokół flagi białą obwódkę o szerokości równej 1/25 wysokości tego prostokąta.</w:t>
      </w:r>
    </w:p>
    <w:p w14:paraId="39265713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</w:p>
    <w:p w14:paraId="0EE74AE6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</w:p>
    <w:p w14:paraId="5A31089C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</w:p>
    <w:p w14:paraId="26242536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</w:p>
    <w:p w14:paraId="53B4489B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</w:p>
    <w:p w14:paraId="465240CB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</w:p>
    <w:p w14:paraId="5C8C8775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lastRenderedPageBreak/>
        <w:t xml:space="preserve">Jeśli w zestawieniu występują inne znaki, pamiętaj, aby sprawdzić, czy mogą one występować na kolorowych tłach. </w:t>
      </w:r>
    </w:p>
    <w:p w14:paraId="163579EF" w14:textId="77777777" w:rsidR="00353E23" w:rsidRPr="00AC5E63" w:rsidRDefault="00353E23" w:rsidP="0028271E">
      <w:pPr>
        <w:pStyle w:val="Akapitzlist"/>
        <w:keepNext/>
        <w:numPr>
          <w:ilvl w:val="1"/>
          <w:numId w:val="49"/>
        </w:numPr>
        <w:spacing w:after="240" w:line="240" w:lineRule="auto"/>
        <w:ind w:left="426" w:hanging="426"/>
        <w:outlineLvl w:val="2"/>
        <w:rPr>
          <w:rFonts w:cstheme="minorHAnsi"/>
          <w:b/>
          <w:bCs/>
          <w:sz w:val="20"/>
          <w:szCs w:val="20"/>
        </w:rPr>
      </w:pPr>
      <w:r w:rsidRPr="00AC5E63">
        <w:rPr>
          <w:rFonts w:cstheme="minorHAnsi"/>
          <w:b/>
          <w:bCs/>
          <w:sz w:val="20"/>
          <w:szCs w:val="20"/>
        </w:rPr>
        <w:t>Jak powinieneś oznaczać przedsięwzięcia dofinansowane z wielu programów lub funduszy</w:t>
      </w:r>
      <w:r w:rsidRPr="00AC5E63">
        <w:rPr>
          <w:rStyle w:val="Odwoanieprzypisudolnego"/>
          <w:rFonts w:cstheme="minorHAnsi"/>
          <w:b/>
          <w:bCs/>
          <w:sz w:val="20"/>
          <w:szCs w:val="20"/>
        </w:rPr>
        <w:footnoteReference w:id="9"/>
      </w:r>
      <w:r w:rsidRPr="00AC5E63">
        <w:rPr>
          <w:rFonts w:cstheme="minorHAnsi"/>
          <w:b/>
          <w:bCs/>
          <w:sz w:val="20"/>
          <w:szCs w:val="20"/>
        </w:rPr>
        <w:t>?</w:t>
      </w:r>
    </w:p>
    <w:p w14:paraId="1C9384EB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>W przypadku gdy działanie informacyjne lub promocyjne, dokument albo inny materiał dotyczą:</w:t>
      </w:r>
    </w:p>
    <w:p w14:paraId="625EDC99" w14:textId="77777777" w:rsidR="00353E23" w:rsidRPr="00AC5E63" w:rsidRDefault="00353E23" w:rsidP="0028271E">
      <w:pPr>
        <w:numPr>
          <w:ilvl w:val="0"/>
          <w:numId w:val="53"/>
        </w:numPr>
        <w:spacing w:before="120" w:after="120" w:line="240" w:lineRule="auto"/>
        <w:rPr>
          <w:rFonts w:cstheme="minorHAnsi"/>
          <w:b/>
          <w:sz w:val="20"/>
          <w:szCs w:val="20"/>
        </w:rPr>
      </w:pPr>
      <w:r w:rsidRPr="00AC5E63">
        <w:rPr>
          <w:rFonts w:cstheme="minorHAnsi"/>
          <w:sz w:val="20"/>
          <w:szCs w:val="20"/>
        </w:rPr>
        <w:t xml:space="preserve">projektów realizowanych w ramach kilku programów – nie musisz w znaku wymieniać nazw tych wszystkich programów. Wystarczy, że zastosujesz wspólny znak </w:t>
      </w:r>
      <w:r w:rsidRPr="00AC5E63">
        <w:rPr>
          <w:rFonts w:cstheme="minorHAnsi"/>
          <w:b/>
          <w:sz w:val="20"/>
          <w:szCs w:val="20"/>
        </w:rPr>
        <w:t>Fundusze Europejskie</w:t>
      </w:r>
      <w:r w:rsidRPr="00AC5E63">
        <w:rPr>
          <w:rFonts w:cstheme="minorHAnsi"/>
          <w:sz w:val="20"/>
          <w:szCs w:val="20"/>
        </w:rPr>
        <w:t>.</w:t>
      </w:r>
    </w:p>
    <w:p w14:paraId="6C41C062" w14:textId="77777777" w:rsidR="00353E23" w:rsidRPr="00AC5E63" w:rsidRDefault="00353E23" w:rsidP="00353E23">
      <w:pPr>
        <w:spacing w:before="120" w:after="120"/>
        <w:rPr>
          <w:rFonts w:cstheme="minorHAnsi"/>
          <w:snapToGrid w:val="0"/>
          <w:color w:val="000000"/>
          <w:w w:val="0"/>
          <w:sz w:val="20"/>
          <w:szCs w:val="20"/>
          <w:u w:color="000000"/>
          <w:bdr w:val="none" w:sz="0" w:space="0" w:color="000000"/>
          <w:shd w:val="clear" w:color="000000" w:fill="000000"/>
        </w:rPr>
      </w:pPr>
      <w:r w:rsidRPr="00AC5E63">
        <w:rPr>
          <w:rFonts w:cstheme="minorHAnsi"/>
          <w:noProof/>
          <w:color w:val="000000"/>
          <w:sz w:val="20"/>
          <w:szCs w:val="20"/>
          <w:u w:color="000000"/>
          <w:lang w:eastAsia="pl-PL"/>
        </w:rPr>
        <w:drawing>
          <wp:anchor distT="0" distB="0" distL="114300" distR="114300" simplePos="0" relativeHeight="251661312" behindDoc="0" locked="0" layoutInCell="1" allowOverlap="1" wp14:anchorId="1BA9792D" wp14:editId="4F9A811F">
            <wp:simplePos x="0" y="0"/>
            <wp:positionH relativeFrom="column">
              <wp:posOffset>3208020</wp:posOffset>
            </wp:positionH>
            <wp:positionV relativeFrom="paragraph">
              <wp:posOffset>99695</wp:posOffset>
            </wp:positionV>
            <wp:extent cx="1774190" cy="1000760"/>
            <wp:effectExtent l="0" t="0" r="0" b="8890"/>
            <wp:wrapSquare wrapText="bothSides"/>
            <wp:docPr id="17" name="Obraz 17" descr="C:\Users\Aleksandra_Sztetyllo\AppData\Local\Microsoft\Windows\Temporary Internet Files\Content.IE5\1EGE810X\zal_1a_24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1" descr="C:\Users\Aleksandra_Sztetyllo\AppData\Local\Microsoft\Windows\Temporary Internet Files\Content.IE5\1EGE810X\zal_1a_24[1].jpg"/>
                    <pic:cNvPicPr>
                      <a:picLocks noChangeAspect="1" noChangeArrowheads="1"/>
                    </pic:cNvPicPr>
                  </pic:nvPicPr>
                  <pic:blipFill>
                    <a:blip r:embed="rId30" r:link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4190" cy="100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C5E63">
        <w:rPr>
          <w:rFonts w:cstheme="minorHAnsi"/>
          <w:noProof/>
          <w:color w:val="000000"/>
          <w:sz w:val="20"/>
          <w:szCs w:val="20"/>
          <w:u w:color="000000"/>
          <w:lang w:eastAsia="pl-PL"/>
        </w:rPr>
        <w:drawing>
          <wp:anchor distT="0" distB="0" distL="114300" distR="114300" simplePos="0" relativeHeight="251660288" behindDoc="0" locked="0" layoutInCell="1" allowOverlap="1" wp14:anchorId="755870EE" wp14:editId="5CF13F2A">
            <wp:simplePos x="0" y="0"/>
            <wp:positionH relativeFrom="column">
              <wp:posOffset>385445</wp:posOffset>
            </wp:positionH>
            <wp:positionV relativeFrom="paragraph">
              <wp:posOffset>99695</wp:posOffset>
            </wp:positionV>
            <wp:extent cx="1985645" cy="1127760"/>
            <wp:effectExtent l="0" t="0" r="0" b="0"/>
            <wp:wrapSquare wrapText="bothSides"/>
            <wp:docPr id="16" name="Obraz 16" descr="C:\Users\Aleksandra_Sztetyllo\AppData\Local\Microsoft\Windows\Temporary Internet Files\Content.IE5\67I8VMVV\zal_1a_23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0" descr="C:\Users\Aleksandra_Sztetyllo\AppData\Local\Microsoft\Windows\Temporary Internet Files\Content.IE5\67I8VMVV\zal_1a_23[1].jpg"/>
                    <pic:cNvPicPr>
                      <a:picLocks noChangeAspect="1" noChangeArrowheads="1"/>
                    </pic:cNvPicPr>
                  </pic:nvPicPr>
                  <pic:blipFill>
                    <a:blip r:embed="rId32" r:link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5645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7E5189" w14:textId="77777777" w:rsidR="00353E23" w:rsidRPr="00AC5E63" w:rsidRDefault="00353E23" w:rsidP="00353E23">
      <w:pPr>
        <w:spacing w:before="120" w:after="120"/>
        <w:rPr>
          <w:rFonts w:cstheme="minorHAnsi"/>
          <w:snapToGrid w:val="0"/>
          <w:color w:val="000000"/>
          <w:w w:val="0"/>
          <w:sz w:val="20"/>
          <w:szCs w:val="20"/>
          <w:u w:color="000000"/>
          <w:bdr w:val="none" w:sz="0" w:space="0" w:color="000000"/>
          <w:shd w:val="clear" w:color="000000" w:fill="000000"/>
        </w:rPr>
      </w:pPr>
    </w:p>
    <w:p w14:paraId="560AB7D4" w14:textId="77777777" w:rsidR="00353E23" w:rsidRPr="00AC5E63" w:rsidRDefault="00353E23" w:rsidP="00353E23">
      <w:pPr>
        <w:spacing w:before="120" w:after="120"/>
        <w:rPr>
          <w:rFonts w:cstheme="minorHAnsi"/>
          <w:snapToGrid w:val="0"/>
          <w:color w:val="000000"/>
          <w:w w:val="0"/>
          <w:sz w:val="20"/>
          <w:szCs w:val="20"/>
          <w:u w:color="000000"/>
          <w:bdr w:val="none" w:sz="0" w:space="0" w:color="000000"/>
          <w:shd w:val="clear" w:color="000000" w:fill="000000"/>
        </w:rPr>
      </w:pPr>
    </w:p>
    <w:p w14:paraId="743B2FA8" w14:textId="77777777" w:rsidR="00353E23" w:rsidRPr="00AC5E63" w:rsidRDefault="00353E23" w:rsidP="00353E23">
      <w:pPr>
        <w:spacing w:before="120" w:after="120"/>
        <w:rPr>
          <w:rFonts w:cstheme="minorHAnsi"/>
          <w:snapToGrid w:val="0"/>
          <w:color w:val="000000"/>
          <w:w w:val="0"/>
          <w:sz w:val="20"/>
          <w:szCs w:val="20"/>
          <w:u w:color="000000"/>
          <w:bdr w:val="none" w:sz="0" w:space="0" w:color="000000"/>
          <w:shd w:val="clear" w:color="000000" w:fill="000000"/>
        </w:rPr>
      </w:pPr>
    </w:p>
    <w:p w14:paraId="1DA03299" w14:textId="77777777" w:rsidR="00353E23" w:rsidRPr="00AC5E63" w:rsidRDefault="00353E23" w:rsidP="00353E23">
      <w:pPr>
        <w:spacing w:before="120" w:after="120"/>
        <w:rPr>
          <w:rFonts w:cstheme="minorHAnsi"/>
          <w:snapToGrid w:val="0"/>
          <w:color w:val="000000"/>
          <w:w w:val="0"/>
          <w:sz w:val="20"/>
          <w:szCs w:val="20"/>
          <w:u w:color="000000"/>
          <w:bdr w:val="none" w:sz="0" w:space="0" w:color="000000"/>
          <w:shd w:val="clear" w:color="000000" w:fill="000000"/>
        </w:rPr>
      </w:pPr>
    </w:p>
    <w:p w14:paraId="25C1E715" w14:textId="77777777" w:rsidR="00353E23" w:rsidRPr="00AC5E63" w:rsidRDefault="00353E23" w:rsidP="00353E23">
      <w:pPr>
        <w:spacing w:before="120" w:after="120"/>
        <w:rPr>
          <w:rFonts w:cstheme="minorHAnsi"/>
          <w:snapToGrid w:val="0"/>
          <w:color w:val="000000"/>
          <w:w w:val="0"/>
          <w:sz w:val="20"/>
          <w:szCs w:val="20"/>
          <w:u w:color="000000"/>
          <w:bdr w:val="none" w:sz="0" w:space="0" w:color="000000"/>
          <w:shd w:val="clear" w:color="000000" w:fill="000000"/>
        </w:rPr>
      </w:pPr>
    </w:p>
    <w:p w14:paraId="1ACADFC1" w14:textId="77777777" w:rsidR="00353E23" w:rsidRPr="00AC5E63" w:rsidRDefault="00353E23" w:rsidP="0028271E">
      <w:pPr>
        <w:numPr>
          <w:ilvl w:val="0"/>
          <w:numId w:val="48"/>
        </w:numPr>
        <w:tabs>
          <w:tab w:val="left" w:pos="709"/>
        </w:tabs>
        <w:spacing w:before="120" w:after="120" w:line="240" w:lineRule="auto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 xml:space="preserve">projektów dofinansowanych z więcej niż jednego funduszu polityki spójności – zastosuj znak Unii Europejskiej z odniesieniem do Europejskich Funduszy Strukturalnych i Inwestycyjnych oraz umieść informację słowną, że materiał (np. druk ulotki) jest współfinansowany ze środków konkretnego funduszu/funduszy.  </w:t>
      </w:r>
    </w:p>
    <w:p w14:paraId="73F6C1C2" w14:textId="77777777" w:rsidR="00353E23" w:rsidRPr="00AC5E63" w:rsidRDefault="00353E23" w:rsidP="00353E23">
      <w:pPr>
        <w:spacing w:before="120" w:after="120"/>
        <w:rPr>
          <w:rFonts w:cstheme="minorHAnsi"/>
          <w:b/>
          <w:sz w:val="20"/>
          <w:szCs w:val="20"/>
        </w:rPr>
      </w:pPr>
      <w:r w:rsidRPr="00AC5E63">
        <w:rPr>
          <w:rFonts w:cstheme="minorHAnsi"/>
          <w:b/>
          <w:noProof/>
          <w:sz w:val="20"/>
          <w:szCs w:val="20"/>
          <w:lang w:eastAsia="pl-PL"/>
        </w:rPr>
        <w:drawing>
          <wp:anchor distT="0" distB="0" distL="114300" distR="114300" simplePos="0" relativeHeight="251662336" behindDoc="0" locked="0" layoutInCell="1" allowOverlap="1" wp14:anchorId="2E110CE5" wp14:editId="5F28707A">
            <wp:simplePos x="0" y="0"/>
            <wp:positionH relativeFrom="column">
              <wp:posOffset>249555</wp:posOffset>
            </wp:positionH>
            <wp:positionV relativeFrom="paragraph">
              <wp:posOffset>150495</wp:posOffset>
            </wp:positionV>
            <wp:extent cx="1596390" cy="991870"/>
            <wp:effectExtent l="0" t="0" r="3810" b="0"/>
            <wp:wrapSquare wrapText="bothSides"/>
            <wp:docPr id="15" name="Obraz 15" descr="C:\Users\Aleksandra_Sztetyllo\AppData\Local\Microsoft\Windows\Temporary Internet Files\Content.IE5\ZDNYPYMI\zal_1a_25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9" descr="C:\Users\Aleksandra_Sztetyllo\AppData\Local\Microsoft\Windows\Temporary Internet Files\Content.IE5\ZDNYPYMI\zal_1a_25[1].jpg"/>
                    <pic:cNvPicPr>
                      <a:picLocks noChangeAspect="1" noChangeArrowheads="1"/>
                    </pic:cNvPicPr>
                  </pic:nvPicPr>
                  <pic:blipFill>
                    <a:blip r:embed="rId34" r:link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6390" cy="99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7416BA" w14:textId="62B33DB4" w:rsidR="00353E23" w:rsidRPr="00AC5E63" w:rsidRDefault="004B2BC5" w:rsidP="00353E23">
      <w:pPr>
        <w:spacing w:before="120" w:after="120"/>
        <w:rPr>
          <w:rFonts w:cstheme="minorHAnsi"/>
          <w:b/>
          <w:sz w:val="20"/>
          <w:szCs w:val="20"/>
        </w:rPr>
      </w:pPr>
      <w:r w:rsidRPr="00AC5E63">
        <w:rPr>
          <w:rFonts w:cstheme="minorHAnsi"/>
          <w:b/>
          <w:noProof/>
          <w:sz w:val="20"/>
          <w:szCs w:val="20"/>
          <w:lang w:eastAsia="pl-PL"/>
        </w:rPr>
        <w:drawing>
          <wp:anchor distT="0" distB="0" distL="114300" distR="114300" simplePos="0" relativeHeight="251663360" behindDoc="0" locked="0" layoutInCell="1" allowOverlap="1" wp14:anchorId="2D6FD682" wp14:editId="47A1BC9C">
            <wp:simplePos x="0" y="0"/>
            <wp:positionH relativeFrom="column">
              <wp:posOffset>2726690</wp:posOffset>
            </wp:positionH>
            <wp:positionV relativeFrom="paragraph">
              <wp:posOffset>5639</wp:posOffset>
            </wp:positionV>
            <wp:extent cx="2745740" cy="768350"/>
            <wp:effectExtent l="0" t="0" r="0" b="0"/>
            <wp:wrapSquare wrapText="bothSides"/>
            <wp:docPr id="14" name="Obraz 14" descr="C:\Users\Aleksandra_Sztetyllo\AppData\Local\Microsoft\Windows\Temporary Internet Files\Content.IE5\67I8VMVV\zal_1a_26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8" descr="C:\Users\Aleksandra_Sztetyllo\AppData\Local\Microsoft\Windows\Temporary Internet Files\Content.IE5\67I8VMVV\zal_1a_26[1].jpg"/>
                    <pic:cNvPicPr>
                      <a:picLocks noChangeAspect="1" noChangeArrowheads="1"/>
                    </pic:cNvPicPr>
                  </pic:nvPicPr>
                  <pic:blipFill>
                    <a:blip r:embed="rId36" r:link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74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98C319" w14:textId="3E411AF0" w:rsidR="00353E23" w:rsidRPr="00AC5E63" w:rsidRDefault="00353E23" w:rsidP="00353E23">
      <w:pPr>
        <w:spacing w:before="120" w:after="120"/>
        <w:rPr>
          <w:rFonts w:cstheme="minorHAnsi"/>
          <w:b/>
          <w:sz w:val="20"/>
          <w:szCs w:val="20"/>
        </w:rPr>
      </w:pPr>
    </w:p>
    <w:p w14:paraId="3B8174A4" w14:textId="0FFBB21B" w:rsidR="00353E23" w:rsidRPr="00AC5E63" w:rsidRDefault="00353E23" w:rsidP="00353E23">
      <w:pPr>
        <w:spacing w:before="120" w:after="120"/>
        <w:rPr>
          <w:rFonts w:cstheme="minorHAnsi"/>
          <w:b/>
          <w:sz w:val="20"/>
          <w:szCs w:val="20"/>
        </w:rPr>
      </w:pPr>
    </w:p>
    <w:p w14:paraId="5E847806" w14:textId="77777777" w:rsidR="00353E23" w:rsidRPr="00AC5E63" w:rsidRDefault="00353E23" w:rsidP="00353E23">
      <w:pPr>
        <w:keepNext/>
        <w:spacing w:after="240"/>
        <w:outlineLvl w:val="2"/>
        <w:rPr>
          <w:rFonts w:cstheme="minorHAnsi"/>
          <w:b/>
          <w:bCs/>
          <w:sz w:val="10"/>
          <w:szCs w:val="10"/>
        </w:rPr>
      </w:pPr>
    </w:p>
    <w:p w14:paraId="1AFD5BEB" w14:textId="77777777" w:rsidR="00353E23" w:rsidRPr="00AC5E63" w:rsidRDefault="00353E23" w:rsidP="0028271E">
      <w:pPr>
        <w:pStyle w:val="Akapitzlist"/>
        <w:keepNext/>
        <w:numPr>
          <w:ilvl w:val="1"/>
          <w:numId w:val="49"/>
        </w:numPr>
        <w:spacing w:after="240" w:line="240" w:lineRule="auto"/>
        <w:ind w:left="567" w:hanging="567"/>
        <w:outlineLvl w:val="2"/>
        <w:rPr>
          <w:rFonts w:cstheme="minorHAnsi"/>
          <w:b/>
          <w:bCs/>
          <w:sz w:val="20"/>
          <w:szCs w:val="20"/>
        </w:rPr>
      </w:pPr>
      <w:r w:rsidRPr="00AC5E63">
        <w:rPr>
          <w:rFonts w:cstheme="minorHAnsi"/>
          <w:b/>
          <w:bCs/>
          <w:sz w:val="20"/>
          <w:szCs w:val="20"/>
        </w:rPr>
        <w:t>W jaki sposób możesz oznaczyć małe przedmioty promocyjne?</w:t>
      </w:r>
    </w:p>
    <w:p w14:paraId="04BC02C4" w14:textId="77777777" w:rsidR="00353E23" w:rsidRPr="00AC5E63" w:rsidRDefault="00353E23" w:rsidP="00353E23">
      <w:pPr>
        <w:tabs>
          <w:tab w:val="left" w:pos="1134"/>
        </w:tabs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 xml:space="preserve">Jeśli przedmiot jest mały i nazwa funduszu, nazwa „Rzeczpospolita Polska” oraz nazwa programu nie będą czytelne, umieść znak Funduszy Europejskich z napisem Fundusze Europejskie (bez nazwy programu), barwy RP z napisem Rzeczpospolita Polska oraz znak UE tylko z napisem Unia Europejska. Zawsze stosuje się pełny zapis nazwy „Rzeczpospolita Polska”, „Unia Europejska” </w:t>
      </w:r>
      <w:r w:rsidRPr="00AC5E63">
        <w:rPr>
          <w:rFonts w:cstheme="minorHAnsi"/>
          <w:sz w:val="20"/>
          <w:szCs w:val="20"/>
        </w:rPr>
        <w:br/>
        <w:t>i „Fundusze Europejskie”.</w:t>
      </w:r>
    </w:p>
    <w:p w14:paraId="3BC2DC1D" w14:textId="77777777" w:rsidR="00353E23" w:rsidRPr="00AC5E63" w:rsidRDefault="00353E23" w:rsidP="00353E23">
      <w:pPr>
        <w:tabs>
          <w:tab w:val="left" w:pos="1134"/>
        </w:tabs>
        <w:spacing w:before="120" w:after="120"/>
        <w:jc w:val="center"/>
        <w:rPr>
          <w:rFonts w:cstheme="minorHAnsi"/>
          <w:sz w:val="20"/>
          <w:szCs w:val="20"/>
        </w:rPr>
      </w:pPr>
      <w:r w:rsidRPr="00AC5E63">
        <w:rPr>
          <w:rFonts w:cstheme="minorHAnsi"/>
          <w:noProof/>
          <w:sz w:val="20"/>
          <w:szCs w:val="20"/>
          <w:lang w:eastAsia="pl-PL"/>
        </w:rPr>
        <w:lastRenderedPageBreak/>
        <w:drawing>
          <wp:inline distT="0" distB="0" distL="0" distR="0" wp14:anchorId="2653D1BA" wp14:editId="78A18A29">
            <wp:extent cx="4845050" cy="876300"/>
            <wp:effectExtent l="19050" t="19050" r="12700" b="1905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2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0" cy="8763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D83263E" w14:textId="77777777" w:rsidR="00353E23" w:rsidRPr="00AC5E63" w:rsidRDefault="00353E23" w:rsidP="00353E23">
      <w:pPr>
        <w:spacing w:before="120" w:after="120"/>
        <w:rPr>
          <w:rFonts w:cstheme="minorHAnsi"/>
          <w:sz w:val="10"/>
          <w:szCs w:val="10"/>
        </w:rPr>
      </w:pPr>
    </w:p>
    <w:p w14:paraId="6B5EECF7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>W takich przypadkach nie musisz stosować słownego odniesienia do odpowiedniego funduszu/ funduszy. Na małych przedmiotach promocyjnych stosowanie herbu województwa kujawsko-pomorskiego nie jest obowiązkowe.</w:t>
      </w:r>
    </w:p>
    <w:p w14:paraId="33B5B4C5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>W przypadku przedmiotów o bardzo małym polu zadruku np. pendrive, dopuszczalne będzie stosowanie wariantu minimalnego bez barw RP.</w:t>
      </w:r>
    </w:p>
    <w:p w14:paraId="5CE4B8EA" w14:textId="77777777" w:rsidR="00353E23" w:rsidRPr="00AC5E63" w:rsidRDefault="00353E23" w:rsidP="00353E23">
      <w:pPr>
        <w:spacing w:before="120" w:after="120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>Jednocześnie musisz każdorazowo rozważyć, czy małe przedmioty itp. są na pewno skutecznym i niezbędnym narzędziem promocji dla Twojego projektu.</w:t>
      </w:r>
    </w:p>
    <w:p w14:paraId="4D96D08F" w14:textId="77777777" w:rsidR="00353E23" w:rsidRPr="00AC5E63" w:rsidRDefault="00353E23" w:rsidP="0028271E">
      <w:pPr>
        <w:keepNext/>
        <w:numPr>
          <w:ilvl w:val="1"/>
          <w:numId w:val="49"/>
        </w:numPr>
        <w:spacing w:after="240" w:line="240" w:lineRule="auto"/>
        <w:ind w:left="426" w:hanging="426"/>
        <w:outlineLvl w:val="2"/>
        <w:rPr>
          <w:rFonts w:cstheme="minorHAnsi"/>
          <w:b/>
          <w:bCs/>
          <w:sz w:val="20"/>
          <w:szCs w:val="20"/>
        </w:rPr>
      </w:pPr>
      <w:r w:rsidRPr="00AC5E63">
        <w:rPr>
          <w:rFonts w:cstheme="minorHAnsi"/>
          <w:b/>
          <w:bCs/>
          <w:sz w:val="20"/>
          <w:szCs w:val="20"/>
        </w:rPr>
        <w:t>Czy możesz oznaczać przedmioty promocyjne w sposób nierzucający się w oczy?</w:t>
      </w:r>
    </w:p>
    <w:p w14:paraId="2DCBD8D7" w14:textId="77777777" w:rsidR="00353E23" w:rsidRDefault="00353E23" w:rsidP="00353E23">
      <w:pPr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>Zestawienia znaków z właściwymi napisami muszą być widoczne. Nie mogą być umieszczane np. na wewnętrznej, niewidocznej stronie przedmiotów. Jeśli przedmiot jest tak mały, że nie można na nim zastosować czytelnych znaków: znaku FE, barw RP i znaku UE lub wariantu minimalnego bez barw RP (zobacz rozdz. 6.7), nie możesz go używać do celów promocyjnych. Celem przedmiotu promocyjnego jest bowiem informowanie o dofinansowaniu projektu ze środków UE i  programu.</w:t>
      </w:r>
    </w:p>
    <w:p w14:paraId="62E0C560" w14:textId="77777777" w:rsidR="00353E23" w:rsidRDefault="00353E23" w:rsidP="00353E23">
      <w:pPr>
        <w:spacing w:before="0" w:after="0" w:line="240" w:lineRule="auto"/>
        <w:rPr>
          <w:rFonts w:cstheme="minorHAnsi"/>
          <w:sz w:val="20"/>
          <w:szCs w:val="20"/>
        </w:rPr>
      </w:pPr>
    </w:p>
    <w:p w14:paraId="6CEB5F29" w14:textId="77777777" w:rsidR="002C2106" w:rsidRDefault="002C2106" w:rsidP="00353E23">
      <w:pPr>
        <w:spacing w:before="0" w:after="0" w:line="240" w:lineRule="auto"/>
        <w:rPr>
          <w:rFonts w:cstheme="minorHAnsi"/>
          <w:sz w:val="20"/>
          <w:szCs w:val="20"/>
        </w:rPr>
        <w:sectPr w:rsidR="002C2106" w:rsidSect="0072043D">
          <w:pgSz w:w="11906" w:h="16838"/>
          <w:pgMar w:top="1588" w:right="1418" w:bottom="993" w:left="1418" w:header="340" w:footer="709" w:gutter="0"/>
          <w:cols w:space="708"/>
          <w:docGrid w:linePitch="360"/>
        </w:sectPr>
      </w:pPr>
    </w:p>
    <w:p w14:paraId="6400EB9C" w14:textId="76927DA7" w:rsidR="00353E23" w:rsidRDefault="00353E23" w:rsidP="00353E23">
      <w:pPr>
        <w:spacing w:before="0" w:after="0" w:line="240" w:lineRule="auto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lastRenderedPageBreak/>
        <w:t>Załącznik nr 2 - Harmonogram płatności;</w:t>
      </w:r>
    </w:p>
    <w:p w14:paraId="125BA38E" w14:textId="77777777" w:rsidR="00353E23" w:rsidRPr="00A0786D" w:rsidRDefault="00353E23" w:rsidP="00353E23">
      <w:pPr>
        <w:spacing w:before="0" w:after="0"/>
        <w:jc w:val="center"/>
        <w:rPr>
          <w:rFonts w:ascii="Bookman Old Style" w:eastAsia="Times New Roman" w:hAnsi="Bookman Old Style" w:cs="Times New Roman"/>
          <w:b/>
          <w:sz w:val="28"/>
          <w:szCs w:val="28"/>
          <w:lang w:eastAsia="pl-PL"/>
        </w:rPr>
      </w:pPr>
      <w:r w:rsidRPr="00A0786D">
        <w:rPr>
          <w:rFonts w:ascii="Bookman Old Style" w:eastAsia="Times New Roman" w:hAnsi="Bookman Old Style" w:cs="Times New Roman"/>
          <w:b/>
          <w:sz w:val="28"/>
          <w:szCs w:val="28"/>
          <w:lang w:eastAsia="pl-PL"/>
        </w:rPr>
        <w:t>HARMONOGRAM PŁATNOŚCI</w:t>
      </w:r>
    </w:p>
    <w:p w14:paraId="609E36EE" w14:textId="77777777" w:rsidR="00353E23" w:rsidRPr="004E0A52" w:rsidRDefault="00353E23" w:rsidP="00353E23">
      <w:pPr>
        <w:pStyle w:val="Nagwek9"/>
      </w:pPr>
      <w:r>
        <w:t>HARMONOGRAM PŁATNOŚCI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507"/>
        <w:gridCol w:w="6553"/>
      </w:tblGrid>
      <w:tr w:rsidR="00353E23" w14:paraId="29F11318" w14:textId="77777777" w:rsidTr="00201A13">
        <w:trPr>
          <w:trHeight w:val="1531"/>
        </w:trPr>
        <w:tc>
          <w:tcPr>
            <w:tcW w:w="2518" w:type="dxa"/>
            <w:shd w:val="clear" w:color="auto" w:fill="BDD6EE" w:themeFill="accent1" w:themeFillTint="66"/>
            <w:vAlign w:val="center"/>
          </w:tcPr>
          <w:p w14:paraId="30AE3914" w14:textId="77777777" w:rsidR="00353E23" w:rsidRPr="0094519A" w:rsidRDefault="00353E23" w:rsidP="00201A13">
            <w:pPr>
              <w:jc w:val="left"/>
              <w:rPr>
                <w:rFonts w:ascii="Bookman Old Style" w:hAnsi="Bookman Old Style" w:cs="Arial"/>
                <w:sz w:val="18"/>
                <w:szCs w:val="18"/>
              </w:rPr>
            </w:pPr>
            <w:r w:rsidRPr="0094519A">
              <w:rPr>
                <w:rFonts w:ascii="Bookman Old Style" w:hAnsi="Bookman Old Style" w:cs="Arial"/>
                <w:sz w:val="18"/>
                <w:szCs w:val="18"/>
              </w:rPr>
              <w:t>NAZWA GRANTOBIORCY:</w:t>
            </w:r>
          </w:p>
        </w:tc>
        <w:tc>
          <w:tcPr>
            <w:tcW w:w="6692" w:type="dxa"/>
            <w:vAlign w:val="center"/>
          </w:tcPr>
          <w:p w14:paraId="26D08E55" w14:textId="77777777" w:rsidR="00353E23" w:rsidRDefault="00353E23" w:rsidP="00201A13">
            <w:pPr>
              <w:rPr>
                <w:rFonts w:ascii="Bookman Old Style" w:hAnsi="Bookman Old Style" w:cs="Arial"/>
              </w:rPr>
            </w:pPr>
          </w:p>
        </w:tc>
      </w:tr>
      <w:tr w:rsidR="00353E23" w14:paraId="2687B5DA" w14:textId="77777777" w:rsidTr="00201A13">
        <w:trPr>
          <w:trHeight w:val="1531"/>
        </w:trPr>
        <w:tc>
          <w:tcPr>
            <w:tcW w:w="2518" w:type="dxa"/>
            <w:shd w:val="clear" w:color="auto" w:fill="BDD6EE" w:themeFill="accent1" w:themeFillTint="66"/>
            <w:vAlign w:val="center"/>
          </w:tcPr>
          <w:p w14:paraId="20764CBF" w14:textId="77777777" w:rsidR="00353E23" w:rsidRPr="0094519A" w:rsidRDefault="00353E23" w:rsidP="00201A13">
            <w:pPr>
              <w:jc w:val="left"/>
              <w:rPr>
                <w:rFonts w:ascii="Bookman Old Style" w:hAnsi="Bookman Old Style" w:cs="Arial"/>
                <w:sz w:val="18"/>
                <w:szCs w:val="18"/>
              </w:rPr>
            </w:pPr>
            <w:r w:rsidRPr="0094519A">
              <w:rPr>
                <w:rFonts w:ascii="Bookman Old Style" w:hAnsi="Bookman Old Style" w:cs="Arial"/>
                <w:sz w:val="18"/>
                <w:szCs w:val="18"/>
              </w:rPr>
              <w:t>NAZWA PROJEKTU OBJĘTEGO GRANTEM:</w:t>
            </w:r>
          </w:p>
        </w:tc>
        <w:tc>
          <w:tcPr>
            <w:tcW w:w="6692" w:type="dxa"/>
            <w:vAlign w:val="center"/>
          </w:tcPr>
          <w:p w14:paraId="756B0ABC" w14:textId="77777777" w:rsidR="00353E23" w:rsidRDefault="00353E23" w:rsidP="00201A13">
            <w:pPr>
              <w:rPr>
                <w:rFonts w:ascii="Bookman Old Style" w:hAnsi="Bookman Old Style" w:cs="Arial"/>
              </w:rPr>
            </w:pPr>
          </w:p>
        </w:tc>
      </w:tr>
      <w:tr w:rsidR="00353E23" w14:paraId="0322052D" w14:textId="77777777" w:rsidTr="004B2BC5">
        <w:trPr>
          <w:trHeight w:val="1344"/>
        </w:trPr>
        <w:tc>
          <w:tcPr>
            <w:tcW w:w="2518" w:type="dxa"/>
            <w:shd w:val="clear" w:color="auto" w:fill="BDD6EE" w:themeFill="accent1" w:themeFillTint="66"/>
            <w:vAlign w:val="center"/>
          </w:tcPr>
          <w:p w14:paraId="3F5820DF" w14:textId="77777777" w:rsidR="00353E23" w:rsidRPr="0094519A" w:rsidRDefault="00353E23" w:rsidP="00201A13">
            <w:pPr>
              <w:jc w:val="left"/>
              <w:rPr>
                <w:rFonts w:ascii="Bookman Old Style" w:hAnsi="Bookman Old Style" w:cs="Arial"/>
                <w:sz w:val="18"/>
                <w:szCs w:val="18"/>
              </w:rPr>
            </w:pPr>
            <w:r w:rsidRPr="0094519A">
              <w:rPr>
                <w:rFonts w:ascii="Bookman Old Style" w:hAnsi="Bookman Old Style" w:cs="Arial"/>
                <w:sz w:val="18"/>
                <w:szCs w:val="18"/>
              </w:rPr>
              <w:t xml:space="preserve">NR UMOWY O </w:t>
            </w:r>
            <w:r>
              <w:rPr>
                <w:rFonts w:ascii="Bookman Old Style" w:hAnsi="Bookman Old Style" w:cs="Arial"/>
                <w:sz w:val="18"/>
                <w:szCs w:val="18"/>
              </w:rPr>
              <w:t>DOFINANSOWANIE</w:t>
            </w:r>
            <w:r w:rsidRPr="0094519A">
              <w:rPr>
                <w:rFonts w:ascii="Bookman Old Style" w:hAnsi="Bookman Old Style" w:cs="Arial"/>
                <w:sz w:val="18"/>
                <w:szCs w:val="18"/>
              </w:rPr>
              <w:t>:</w:t>
            </w:r>
          </w:p>
        </w:tc>
        <w:tc>
          <w:tcPr>
            <w:tcW w:w="6692" w:type="dxa"/>
            <w:vAlign w:val="center"/>
          </w:tcPr>
          <w:p w14:paraId="32F1D917" w14:textId="77777777" w:rsidR="00353E23" w:rsidRDefault="00353E23" w:rsidP="00201A13">
            <w:pPr>
              <w:rPr>
                <w:rFonts w:ascii="Bookman Old Style" w:hAnsi="Bookman Old Style" w:cs="Arial"/>
              </w:rPr>
            </w:pPr>
          </w:p>
        </w:tc>
      </w:tr>
    </w:tbl>
    <w:p w14:paraId="4B2D3D34" w14:textId="77777777" w:rsidR="00353E23" w:rsidRPr="006F1BDB" w:rsidRDefault="00353E23" w:rsidP="00353E23">
      <w:pPr>
        <w:spacing w:before="120" w:after="120"/>
        <w:rPr>
          <w:rFonts w:ascii="Bookman Old Style" w:hAnsi="Bookman Old Style" w:cs="Arial"/>
        </w:rPr>
      </w:pPr>
    </w:p>
    <w:p w14:paraId="2191D407" w14:textId="77777777" w:rsidR="00353E23" w:rsidRPr="00601016" w:rsidRDefault="00353E23" w:rsidP="00353E23">
      <w:pPr>
        <w:pStyle w:val="Nagwek8"/>
        <w:spacing w:after="120"/>
      </w:pPr>
      <w:r w:rsidRPr="00E038AC">
        <w:t>Harmonogram wnioskowania o wypłatę grantu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795"/>
        <w:gridCol w:w="1091"/>
        <w:gridCol w:w="1048"/>
        <w:gridCol w:w="292"/>
        <w:gridCol w:w="460"/>
        <w:gridCol w:w="945"/>
        <w:gridCol w:w="1014"/>
        <w:gridCol w:w="1504"/>
        <w:gridCol w:w="936"/>
        <w:gridCol w:w="975"/>
      </w:tblGrid>
      <w:tr w:rsidR="00353E23" w14:paraId="0F5CA5B9" w14:textId="77777777" w:rsidTr="004B2BC5">
        <w:trPr>
          <w:trHeight w:val="1531"/>
        </w:trPr>
        <w:tc>
          <w:tcPr>
            <w:tcW w:w="3049" w:type="dxa"/>
            <w:gridSpan w:val="4"/>
            <w:shd w:val="clear" w:color="auto" w:fill="BDD6EE" w:themeFill="accent1" w:themeFillTint="66"/>
            <w:vAlign w:val="center"/>
          </w:tcPr>
          <w:p w14:paraId="727FDCBE" w14:textId="77777777" w:rsidR="00353E23" w:rsidRPr="0094519A" w:rsidRDefault="00353E23" w:rsidP="00201A13">
            <w:pPr>
              <w:jc w:val="left"/>
              <w:rPr>
                <w:rFonts w:ascii="Bookman Old Style" w:hAnsi="Bookman Old Style"/>
                <w:sz w:val="18"/>
                <w:szCs w:val="18"/>
              </w:rPr>
            </w:pPr>
            <w:r w:rsidRPr="0094519A">
              <w:rPr>
                <w:rFonts w:ascii="Bookman Old Style" w:hAnsi="Bookman Old Style"/>
                <w:sz w:val="18"/>
                <w:szCs w:val="18"/>
              </w:rPr>
              <w:t>NUMER KONTA, NA KTÓRE MA ZOSTAĆ PRZELANA TRANSZA:</w:t>
            </w:r>
          </w:p>
        </w:tc>
        <w:tc>
          <w:tcPr>
            <w:tcW w:w="6011" w:type="dxa"/>
            <w:gridSpan w:val="6"/>
            <w:vAlign w:val="center"/>
          </w:tcPr>
          <w:p w14:paraId="2E445AD0" w14:textId="77777777" w:rsidR="00353E23" w:rsidRDefault="00353E23" w:rsidP="00201A13"/>
        </w:tc>
      </w:tr>
      <w:tr w:rsidR="00353E23" w:rsidRPr="00F30897" w14:paraId="59C07929" w14:textId="77777777" w:rsidTr="004B2BC5">
        <w:trPr>
          <w:trHeight w:val="473"/>
        </w:trPr>
        <w:tc>
          <w:tcPr>
            <w:tcW w:w="685" w:type="dxa"/>
            <w:vMerge w:val="restart"/>
            <w:shd w:val="clear" w:color="auto" w:fill="BDD6EE" w:themeFill="accent1" w:themeFillTint="66"/>
            <w:vAlign w:val="center"/>
          </w:tcPr>
          <w:p w14:paraId="05D058D6" w14:textId="77777777" w:rsidR="00353E23" w:rsidRPr="0094519A" w:rsidRDefault="00353E23" w:rsidP="00201A13">
            <w:pPr>
              <w:pStyle w:val="Akapitzlist"/>
              <w:ind w:left="0"/>
              <w:jc w:val="center"/>
              <w:rPr>
                <w:rFonts w:ascii="Bookman Old Style" w:hAnsi="Bookman Old Style"/>
                <w:sz w:val="18"/>
                <w:szCs w:val="18"/>
              </w:rPr>
            </w:pPr>
            <w:r w:rsidRPr="0094519A">
              <w:rPr>
                <w:rFonts w:ascii="Bookman Old Style" w:hAnsi="Bookman Old Style"/>
                <w:sz w:val="18"/>
                <w:szCs w:val="18"/>
              </w:rPr>
              <w:t>NUMER TRANSZY</w:t>
            </w:r>
          </w:p>
        </w:tc>
        <w:tc>
          <w:tcPr>
            <w:tcW w:w="1031" w:type="dxa"/>
            <w:vMerge w:val="restart"/>
            <w:shd w:val="clear" w:color="auto" w:fill="BDD6EE" w:themeFill="accent1" w:themeFillTint="66"/>
            <w:vAlign w:val="center"/>
          </w:tcPr>
          <w:p w14:paraId="24ECCF94" w14:textId="77777777" w:rsidR="00353E23" w:rsidRDefault="00353E23" w:rsidP="00201A13">
            <w:pPr>
              <w:pStyle w:val="Akapitzlist"/>
              <w:ind w:left="0"/>
              <w:jc w:val="center"/>
              <w:rPr>
                <w:rFonts w:ascii="Bookman Old Style" w:hAnsi="Bookman Old Style"/>
                <w:sz w:val="18"/>
                <w:szCs w:val="18"/>
              </w:rPr>
            </w:pPr>
            <w:r>
              <w:rPr>
                <w:rFonts w:ascii="Bookman Old Style" w:hAnsi="Bookman Old Style"/>
                <w:sz w:val="18"/>
                <w:szCs w:val="18"/>
              </w:rPr>
              <w:t xml:space="preserve">ZALICZKA (Z) </w:t>
            </w:r>
          </w:p>
          <w:p w14:paraId="2BE41F55" w14:textId="77777777" w:rsidR="00353E23" w:rsidRPr="0094519A" w:rsidRDefault="00353E23" w:rsidP="00201A13">
            <w:pPr>
              <w:pStyle w:val="Akapitzlist"/>
              <w:ind w:left="0"/>
              <w:jc w:val="center"/>
              <w:rPr>
                <w:rFonts w:ascii="Bookman Old Style" w:hAnsi="Bookman Old Style"/>
                <w:sz w:val="18"/>
                <w:szCs w:val="18"/>
              </w:rPr>
            </w:pPr>
            <w:r>
              <w:rPr>
                <w:rFonts w:ascii="Bookman Old Style" w:hAnsi="Bookman Old Style"/>
                <w:sz w:val="18"/>
                <w:szCs w:val="18"/>
              </w:rPr>
              <w:t>/ REFUNDACJA (R)</w:t>
            </w:r>
          </w:p>
        </w:tc>
        <w:tc>
          <w:tcPr>
            <w:tcW w:w="1006" w:type="dxa"/>
            <w:vMerge w:val="restart"/>
            <w:shd w:val="clear" w:color="auto" w:fill="BDD6EE" w:themeFill="accent1" w:themeFillTint="66"/>
            <w:vAlign w:val="center"/>
          </w:tcPr>
          <w:p w14:paraId="6992CD0E" w14:textId="77777777" w:rsidR="00353E23" w:rsidRPr="0094519A" w:rsidRDefault="00353E23" w:rsidP="00201A13">
            <w:pPr>
              <w:pStyle w:val="Akapitzlist"/>
              <w:ind w:left="0"/>
              <w:jc w:val="center"/>
              <w:rPr>
                <w:rFonts w:ascii="Bookman Old Style" w:hAnsi="Bookman Old Style"/>
                <w:sz w:val="18"/>
                <w:szCs w:val="18"/>
              </w:rPr>
            </w:pPr>
            <w:r w:rsidRPr="0094519A">
              <w:rPr>
                <w:rFonts w:ascii="Bookman Old Style" w:hAnsi="Bookman Old Style"/>
                <w:sz w:val="18"/>
                <w:szCs w:val="18"/>
              </w:rPr>
              <w:t xml:space="preserve">WARTOŚĆ </w:t>
            </w:r>
            <w:r>
              <w:rPr>
                <w:rFonts w:ascii="Bookman Old Style" w:hAnsi="Bookman Old Style"/>
                <w:sz w:val="18"/>
                <w:szCs w:val="18"/>
              </w:rPr>
              <w:t xml:space="preserve">ZALICZKI LUB REFUNDACJI </w:t>
            </w:r>
            <w:r w:rsidRPr="0094519A">
              <w:rPr>
                <w:rFonts w:ascii="Bookman Old Style" w:hAnsi="Bookman Old Style"/>
                <w:sz w:val="18"/>
                <w:szCs w:val="18"/>
              </w:rPr>
              <w:t>[PLN]</w:t>
            </w:r>
          </w:p>
        </w:tc>
        <w:tc>
          <w:tcPr>
            <w:tcW w:w="1828" w:type="dxa"/>
            <w:gridSpan w:val="3"/>
            <w:shd w:val="clear" w:color="auto" w:fill="BDD6EE" w:themeFill="accent1" w:themeFillTint="66"/>
            <w:vAlign w:val="center"/>
          </w:tcPr>
          <w:p w14:paraId="3FD16F5F" w14:textId="77777777" w:rsidR="00353E23" w:rsidRPr="0094519A" w:rsidRDefault="00353E23" w:rsidP="00201A13">
            <w:pPr>
              <w:pStyle w:val="Akapitzlist"/>
              <w:ind w:left="0"/>
              <w:jc w:val="center"/>
              <w:rPr>
                <w:rFonts w:ascii="Bookman Old Style" w:hAnsi="Bookman Old Style"/>
                <w:sz w:val="18"/>
                <w:szCs w:val="18"/>
              </w:rPr>
            </w:pPr>
            <w:r w:rsidRPr="0094519A">
              <w:rPr>
                <w:rFonts w:ascii="Bookman Old Style" w:hAnsi="Bookman Old Style"/>
                <w:sz w:val="18"/>
                <w:szCs w:val="18"/>
              </w:rPr>
              <w:t>OKRES SPRAWOZDAWCZY</w:t>
            </w:r>
          </w:p>
        </w:tc>
        <w:tc>
          <w:tcPr>
            <w:tcW w:w="1006" w:type="dxa"/>
            <w:vMerge w:val="restart"/>
            <w:shd w:val="clear" w:color="auto" w:fill="BDD6EE" w:themeFill="accent1" w:themeFillTint="66"/>
            <w:vAlign w:val="center"/>
          </w:tcPr>
          <w:p w14:paraId="60AA6ED2" w14:textId="77777777" w:rsidR="00353E23" w:rsidRPr="0094519A" w:rsidRDefault="00353E23" w:rsidP="00201A13">
            <w:pPr>
              <w:pStyle w:val="Akapitzlist"/>
              <w:ind w:left="0"/>
              <w:jc w:val="center"/>
              <w:rPr>
                <w:rFonts w:ascii="Bookman Old Style" w:hAnsi="Bookman Old Style"/>
                <w:sz w:val="18"/>
                <w:szCs w:val="18"/>
              </w:rPr>
            </w:pPr>
            <w:r>
              <w:rPr>
                <w:rFonts w:ascii="Bookman Old Style" w:hAnsi="Bookman Old Style"/>
                <w:sz w:val="18"/>
                <w:szCs w:val="18"/>
              </w:rPr>
              <w:t>PONIESIONE WYDATKI [PLN]</w:t>
            </w:r>
          </w:p>
        </w:tc>
        <w:tc>
          <w:tcPr>
            <w:tcW w:w="1645" w:type="dxa"/>
            <w:vMerge w:val="restart"/>
            <w:shd w:val="clear" w:color="auto" w:fill="BDD6EE" w:themeFill="accent1" w:themeFillTint="66"/>
            <w:vAlign w:val="center"/>
          </w:tcPr>
          <w:p w14:paraId="056A49EE" w14:textId="77777777" w:rsidR="00353E23" w:rsidRPr="0094519A" w:rsidRDefault="00353E23" w:rsidP="00201A13">
            <w:pPr>
              <w:pStyle w:val="Akapitzlist"/>
              <w:ind w:left="0"/>
              <w:jc w:val="center"/>
              <w:rPr>
                <w:rFonts w:ascii="Bookman Old Style" w:hAnsi="Bookman Old Style"/>
                <w:sz w:val="18"/>
                <w:szCs w:val="18"/>
              </w:rPr>
            </w:pPr>
            <w:r w:rsidRPr="0094519A">
              <w:rPr>
                <w:rFonts w:ascii="Bookman Old Style" w:hAnsi="Bookman Old Style"/>
                <w:sz w:val="18"/>
                <w:szCs w:val="18"/>
              </w:rPr>
              <w:t>DZIAŁANIA PLANOWANE DO ZREALIZOWANIA W OKRESIE SPRAWOZDAWCZYM</w:t>
            </w:r>
          </w:p>
        </w:tc>
        <w:tc>
          <w:tcPr>
            <w:tcW w:w="1859" w:type="dxa"/>
            <w:gridSpan w:val="2"/>
            <w:shd w:val="clear" w:color="auto" w:fill="BDD6EE" w:themeFill="accent1" w:themeFillTint="66"/>
            <w:vAlign w:val="center"/>
          </w:tcPr>
          <w:p w14:paraId="59A2E88E" w14:textId="77777777" w:rsidR="00353E23" w:rsidRPr="0094519A" w:rsidRDefault="00353E23" w:rsidP="00201A13">
            <w:pPr>
              <w:pStyle w:val="Akapitzlist"/>
              <w:ind w:left="0"/>
              <w:jc w:val="center"/>
              <w:rPr>
                <w:rFonts w:ascii="Bookman Old Style" w:hAnsi="Bookman Old Style"/>
                <w:sz w:val="18"/>
                <w:szCs w:val="18"/>
              </w:rPr>
            </w:pPr>
            <w:r w:rsidRPr="0094519A">
              <w:rPr>
                <w:rFonts w:ascii="Bookman Old Style" w:hAnsi="Bookman Old Style"/>
                <w:sz w:val="18"/>
                <w:szCs w:val="18"/>
              </w:rPr>
              <w:t>WSKAŹNIKI, KTÓRE MAJĄ ZOSTAĆ OSIĄGNIĘTE W TRAKCIE OKRESU SPRAWOZDAWCZEGO</w:t>
            </w:r>
          </w:p>
        </w:tc>
      </w:tr>
      <w:tr w:rsidR="00353E23" w:rsidRPr="00F30897" w14:paraId="7FC45308" w14:textId="77777777" w:rsidTr="004B2BC5">
        <w:trPr>
          <w:trHeight w:val="472"/>
        </w:trPr>
        <w:tc>
          <w:tcPr>
            <w:tcW w:w="685" w:type="dxa"/>
            <w:vMerge/>
            <w:shd w:val="clear" w:color="auto" w:fill="BDD6EE" w:themeFill="accent1" w:themeFillTint="66"/>
            <w:vAlign w:val="center"/>
          </w:tcPr>
          <w:p w14:paraId="47F4F11C" w14:textId="77777777" w:rsidR="00353E23" w:rsidRPr="0094519A" w:rsidRDefault="00353E23" w:rsidP="00201A13">
            <w:pPr>
              <w:pStyle w:val="Akapitzlist"/>
              <w:ind w:left="0"/>
              <w:jc w:val="center"/>
              <w:rPr>
                <w:rFonts w:ascii="Bookman Old Style" w:hAnsi="Bookman Old Style"/>
                <w:sz w:val="18"/>
                <w:szCs w:val="18"/>
              </w:rPr>
            </w:pPr>
          </w:p>
        </w:tc>
        <w:tc>
          <w:tcPr>
            <w:tcW w:w="1031" w:type="dxa"/>
            <w:vMerge/>
            <w:shd w:val="clear" w:color="auto" w:fill="BDD6EE" w:themeFill="accent1" w:themeFillTint="66"/>
          </w:tcPr>
          <w:p w14:paraId="1AD2A97F" w14:textId="77777777" w:rsidR="00353E23" w:rsidRPr="0094519A" w:rsidRDefault="00353E23" w:rsidP="00201A13">
            <w:pPr>
              <w:pStyle w:val="Akapitzlist"/>
              <w:ind w:left="0"/>
              <w:jc w:val="center"/>
              <w:rPr>
                <w:rFonts w:ascii="Bookman Old Style" w:hAnsi="Bookman Old Style"/>
                <w:sz w:val="18"/>
                <w:szCs w:val="18"/>
              </w:rPr>
            </w:pPr>
          </w:p>
        </w:tc>
        <w:tc>
          <w:tcPr>
            <w:tcW w:w="1006" w:type="dxa"/>
            <w:vMerge/>
            <w:shd w:val="clear" w:color="auto" w:fill="BDD6EE" w:themeFill="accent1" w:themeFillTint="66"/>
            <w:vAlign w:val="center"/>
          </w:tcPr>
          <w:p w14:paraId="1EBD3D50" w14:textId="77777777" w:rsidR="00353E23" w:rsidRPr="0094519A" w:rsidRDefault="00353E23" w:rsidP="00201A13">
            <w:pPr>
              <w:pStyle w:val="Akapitzlist"/>
              <w:ind w:left="0"/>
              <w:jc w:val="center"/>
              <w:rPr>
                <w:rFonts w:ascii="Bookman Old Style" w:hAnsi="Bookman Old Style"/>
                <w:sz w:val="14"/>
                <w:szCs w:val="14"/>
              </w:rPr>
            </w:pPr>
          </w:p>
        </w:tc>
        <w:tc>
          <w:tcPr>
            <w:tcW w:w="913" w:type="dxa"/>
            <w:gridSpan w:val="2"/>
            <w:shd w:val="clear" w:color="auto" w:fill="BDD6EE" w:themeFill="accent1" w:themeFillTint="66"/>
            <w:vAlign w:val="center"/>
          </w:tcPr>
          <w:p w14:paraId="5CE5E72C" w14:textId="07DC8EA9" w:rsidR="00353E23" w:rsidRPr="0094519A" w:rsidRDefault="00353E23" w:rsidP="00201A13">
            <w:pPr>
              <w:pStyle w:val="Akapitzlist"/>
              <w:ind w:left="0"/>
              <w:jc w:val="center"/>
              <w:rPr>
                <w:rFonts w:ascii="Bookman Old Style" w:hAnsi="Bookman Old Style"/>
                <w:sz w:val="14"/>
                <w:szCs w:val="14"/>
              </w:rPr>
            </w:pPr>
            <w:r w:rsidRPr="0094519A">
              <w:rPr>
                <w:rFonts w:ascii="Bookman Old Style" w:hAnsi="Bookman Old Style"/>
                <w:sz w:val="14"/>
                <w:szCs w:val="14"/>
              </w:rPr>
              <w:t xml:space="preserve">OD </w:t>
            </w:r>
            <w:r w:rsidRPr="0094519A">
              <w:rPr>
                <w:rFonts w:ascii="Bookman Old Style" w:hAnsi="Bookman Old Style"/>
                <w:sz w:val="14"/>
                <w:szCs w:val="14"/>
              </w:rPr>
              <w:br/>
              <w:t>[</w:t>
            </w:r>
            <w:ins w:id="84" w:author="LGD" w:date="2019-11-22T10:42:00Z">
              <w:r w:rsidR="00946626">
                <w:rPr>
                  <w:rFonts w:ascii="Bookman Old Style" w:hAnsi="Bookman Old Style"/>
                  <w:sz w:val="14"/>
                  <w:szCs w:val="14"/>
                </w:rPr>
                <w:t>DD-</w:t>
              </w:r>
            </w:ins>
            <w:r w:rsidRPr="0094519A">
              <w:rPr>
                <w:rFonts w:ascii="Bookman Old Style" w:hAnsi="Bookman Old Style"/>
                <w:sz w:val="14"/>
                <w:szCs w:val="14"/>
              </w:rPr>
              <w:t>MM</w:t>
            </w:r>
            <w:ins w:id="85" w:author="LGD" w:date="2019-11-22T10:42:00Z">
              <w:r w:rsidR="00946626">
                <w:rPr>
                  <w:rFonts w:ascii="Bookman Old Style" w:hAnsi="Bookman Old Style"/>
                  <w:sz w:val="14"/>
                  <w:szCs w:val="14"/>
                </w:rPr>
                <w:t>-</w:t>
              </w:r>
            </w:ins>
            <w:r w:rsidRPr="0094519A">
              <w:rPr>
                <w:rFonts w:ascii="Bookman Old Style" w:hAnsi="Bookman Old Style"/>
                <w:sz w:val="14"/>
                <w:szCs w:val="14"/>
              </w:rPr>
              <w:t xml:space="preserve"> RRRR]*</w:t>
            </w:r>
          </w:p>
        </w:tc>
        <w:tc>
          <w:tcPr>
            <w:tcW w:w="915" w:type="dxa"/>
            <w:shd w:val="clear" w:color="auto" w:fill="BDD6EE" w:themeFill="accent1" w:themeFillTint="66"/>
            <w:vAlign w:val="center"/>
          </w:tcPr>
          <w:p w14:paraId="7AE27D44" w14:textId="16ABF544" w:rsidR="00353E23" w:rsidRPr="0094519A" w:rsidRDefault="00353E23" w:rsidP="00201A13">
            <w:pPr>
              <w:pStyle w:val="Akapitzlist"/>
              <w:ind w:left="0"/>
              <w:jc w:val="center"/>
              <w:rPr>
                <w:rFonts w:ascii="Bookman Old Style" w:hAnsi="Bookman Old Style"/>
                <w:sz w:val="14"/>
                <w:szCs w:val="14"/>
              </w:rPr>
            </w:pPr>
            <w:r w:rsidRPr="0094519A">
              <w:rPr>
                <w:rFonts w:ascii="Bookman Old Style" w:hAnsi="Bookman Old Style"/>
                <w:sz w:val="14"/>
                <w:szCs w:val="14"/>
              </w:rPr>
              <w:t>DO</w:t>
            </w:r>
            <w:r w:rsidRPr="0094519A">
              <w:rPr>
                <w:rFonts w:ascii="Bookman Old Style" w:hAnsi="Bookman Old Style"/>
                <w:sz w:val="14"/>
                <w:szCs w:val="14"/>
              </w:rPr>
              <w:br/>
              <w:t>[</w:t>
            </w:r>
            <w:ins w:id="86" w:author="LGD" w:date="2019-11-22T10:42:00Z">
              <w:r w:rsidR="00946626">
                <w:rPr>
                  <w:rFonts w:ascii="Bookman Old Style" w:hAnsi="Bookman Old Style"/>
                  <w:sz w:val="14"/>
                  <w:szCs w:val="14"/>
                </w:rPr>
                <w:t>DD-</w:t>
              </w:r>
            </w:ins>
            <w:r w:rsidRPr="0094519A">
              <w:rPr>
                <w:rFonts w:ascii="Bookman Old Style" w:hAnsi="Bookman Old Style"/>
                <w:sz w:val="14"/>
                <w:szCs w:val="14"/>
              </w:rPr>
              <w:t>MM</w:t>
            </w:r>
            <w:ins w:id="87" w:author="LGD" w:date="2019-11-22T10:42:00Z">
              <w:r w:rsidR="00946626">
                <w:rPr>
                  <w:rFonts w:ascii="Bookman Old Style" w:hAnsi="Bookman Old Style"/>
                  <w:sz w:val="14"/>
                  <w:szCs w:val="14"/>
                </w:rPr>
                <w:t>-</w:t>
              </w:r>
            </w:ins>
            <w:del w:id="88" w:author="LGD" w:date="2019-11-22T10:42:00Z">
              <w:r w:rsidRPr="0094519A" w:rsidDel="00946626">
                <w:rPr>
                  <w:rFonts w:ascii="Bookman Old Style" w:hAnsi="Bookman Old Style"/>
                  <w:sz w:val="14"/>
                  <w:szCs w:val="14"/>
                </w:rPr>
                <w:delText xml:space="preserve"> </w:delText>
              </w:r>
            </w:del>
            <w:r w:rsidRPr="0094519A">
              <w:rPr>
                <w:rFonts w:ascii="Bookman Old Style" w:hAnsi="Bookman Old Style"/>
                <w:sz w:val="14"/>
                <w:szCs w:val="14"/>
              </w:rPr>
              <w:t>RRRR]*</w:t>
            </w:r>
          </w:p>
        </w:tc>
        <w:tc>
          <w:tcPr>
            <w:tcW w:w="1006" w:type="dxa"/>
            <w:vMerge/>
            <w:shd w:val="clear" w:color="auto" w:fill="BDD6EE" w:themeFill="accent1" w:themeFillTint="66"/>
          </w:tcPr>
          <w:p w14:paraId="5DEC8453" w14:textId="77777777" w:rsidR="00353E23" w:rsidRPr="0094519A" w:rsidRDefault="00353E23" w:rsidP="00201A13">
            <w:pPr>
              <w:pStyle w:val="Akapitzlist"/>
              <w:ind w:left="0"/>
              <w:jc w:val="center"/>
              <w:rPr>
                <w:rFonts w:ascii="Bookman Old Style" w:hAnsi="Bookman Old Style"/>
                <w:sz w:val="18"/>
                <w:szCs w:val="18"/>
              </w:rPr>
            </w:pPr>
          </w:p>
        </w:tc>
        <w:tc>
          <w:tcPr>
            <w:tcW w:w="1645" w:type="dxa"/>
            <w:vMerge/>
            <w:shd w:val="clear" w:color="auto" w:fill="BDD6EE" w:themeFill="accent1" w:themeFillTint="66"/>
            <w:vAlign w:val="center"/>
          </w:tcPr>
          <w:p w14:paraId="559D5046" w14:textId="77777777" w:rsidR="00353E23" w:rsidRPr="0094519A" w:rsidRDefault="00353E23" w:rsidP="00201A13">
            <w:pPr>
              <w:pStyle w:val="Akapitzlist"/>
              <w:ind w:left="0"/>
              <w:jc w:val="center"/>
              <w:rPr>
                <w:rFonts w:ascii="Bookman Old Style" w:hAnsi="Bookman Old Style"/>
                <w:sz w:val="18"/>
                <w:szCs w:val="18"/>
              </w:rPr>
            </w:pPr>
          </w:p>
        </w:tc>
        <w:tc>
          <w:tcPr>
            <w:tcW w:w="913" w:type="dxa"/>
            <w:shd w:val="clear" w:color="auto" w:fill="BDD6EE" w:themeFill="accent1" w:themeFillTint="66"/>
            <w:vAlign w:val="center"/>
          </w:tcPr>
          <w:p w14:paraId="0F1D6B65" w14:textId="77777777" w:rsidR="00353E23" w:rsidRPr="0094519A" w:rsidRDefault="00353E23" w:rsidP="00201A13">
            <w:pPr>
              <w:pStyle w:val="Akapitzlist"/>
              <w:ind w:left="0"/>
              <w:jc w:val="center"/>
              <w:rPr>
                <w:rFonts w:ascii="Bookman Old Style" w:hAnsi="Bookman Old Style"/>
                <w:sz w:val="18"/>
                <w:szCs w:val="18"/>
              </w:rPr>
            </w:pPr>
            <w:r w:rsidRPr="0094519A">
              <w:rPr>
                <w:rFonts w:ascii="Bookman Old Style" w:hAnsi="Bookman Old Style"/>
                <w:sz w:val="18"/>
                <w:szCs w:val="18"/>
              </w:rPr>
              <w:t>PRODUKTU</w:t>
            </w:r>
          </w:p>
        </w:tc>
        <w:tc>
          <w:tcPr>
            <w:tcW w:w="946" w:type="dxa"/>
            <w:shd w:val="clear" w:color="auto" w:fill="BDD6EE" w:themeFill="accent1" w:themeFillTint="66"/>
            <w:vAlign w:val="center"/>
          </w:tcPr>
          <w:p w14:paraId="76ADAC9F" w14:textId="77777777" w:rsidR="00353E23" w:rsidRPr="0094519A" w:rsidRDefault="00353E23" w:rsidP="00201A13">
            <w:pPr>
              <w:pStyle w:val="Akapitzlist"/>
              <w:ind w:left="0"/>
              <w:jc w:val="center"/>
              <w:rPr>
                <w:rFonts w:ascii="Bookman Old Style" w:hAnsi="Bookman Old Style"/>
                <w:sz w:val="18"/>
                <w:szCs w:val="18"/>
              </w:rPr>
            </w:pPr>
            <w:r w:rsidRPr="0094519A">
              <w:rPr>
                <w:rFonts w:ascii="Bookman Old Style" w:hAnsi="Bookman Old Style"/>
                <w:sz w:val="18"/>
                <w:szCs w:val="18"/>
              </w:rPr>
              <w:t>REZULTATU</w:t>
            </w:r>
          </w:p>
        </w:tc>
      </w:tr>
      <w:tr w:rsidR="00353E23" w:rsidRPr="00F30897" w14:paraId="7FDADE95" w14:textId="77777777" w:rsidTr="004B2BC5">
        <w:trPr>
          <w:trHeight w:val="510"/>
        </w:trPr>
        <w:tc>
          <w:tcPr>
            <w:tcW w:w="685" w:type="dxa"/>
            <w:shd w:val="clear" w:color="auto" w:fill="DEEAF6" w:themeFill="accent1" w:themeFillTint="33"/>
            <w:vAlign w:val="center"/>
          </w:tcPr>
          <w:p w14:paraId="29B2631A" w14:textId="77777777" w:rsidR="00353E23" w:rsidRPr="00F30897" w:rsidRDefault="00353E23" w:rsidP="00201A13">
            <w:pPr>
              <w:pStyle w:val="Akapitzlist"/>
              <w:ind w:left="0"/>
              <w:jc w:val="center"/>
              <w:rPr>
                <w:rFonts w:ascii="Bookman Old Style" w:hAnsi="Bookman Old Style"/>
                <w:sz w:val="20"/>
                <w:szCs w:val="20"/>
              </w:rPr>
            </w:pPr>
            <w:r>
              <w:rPr>
                <w:rFonts w:ascii="Bookman Old Style" w:hAnsi="Bookman Old Style"/>
                <w:sz w:val="20"/>
                <w:szCs w:val="20"/>
              </w:rPr>
              <w:t>1</w:t>
            </w:r>
          </w:p>
        </w:tc>
        <w:tc>
          <w:tcPr>
            <w:tcW w:w="1031" w:type="dxa"/>
            <w:vAlign w:val="center"/>
          </w:tcPr>
          <w:p w14:paraId="3B90A666" w14:textId="77777777" w:rsidR="00353E23" w:rsidRPr="00205E99" w:rsidRDefault="00353E23" w:rsidP="00201A13">
            <w:pPr>
              <w:pStyle w:val="Akapitzlist"/>
              <w:ind w:left="0"/>
              <w:jc w:val="center"/>
              <w:rPr>
                <w:rFonts w:ascii="Bookman Old Style" w:hAnsi="Bookman Old Style"/>
                <w:sz w:val="20"/>
                <w:szCs w:val="20"/>
              </w:rPr>
            </w:pPr>
          </w:p>
        </w:tc>
        <w:tc>
          <w:tcPr>
            <w:tcW w:w="1006" w:type="dxa"/>
            <w:vAlign w:val="center"/>
          </w:tcPr>
          <w:p w14:paraId="374C7B9C" w14:textId="77777777" w:rsidR="00353E23" w:rsidRPr="00205E99" w:rsidRDefault="00353E23" w:rsidP="00201A13">
            <w:pPr>
              <w:pStyle w:val="Akapitzlist"/>
              <w:ind w:left="0"/>
              <w:jc w:val="center"/>
              <w:rPr>
                <w:rFonts w:ascii="Bookman Old Style" w:hAnsi="Bookman Old Style"/>
                <w:sz w:val="20"/>
                <w:szCs w:val="20"/>
              </w:rPr>
            </w:pPr>
          </w:p>
        </w:tc>
        <w:tc>
          <w:tcPr>
            <w:tcW w:w="1828" w:type="dxa"/>
            <w:gridSpan w:val="3"/>
            <w:shd w:val="clear" w:color="auto" w:fill="DEEAF6" w:themeFill="accent1" w:themeFillTint="33"/>
            <w:vAlign w:val="center"/>
          </w:tcPr>
          <w:p w14:paraId="0C2EE060" w14:textId="77777777" w:rsidR="00353E23" w:rsidRDefault="00353E23" w:rsidP="00201A13">
            <w:pPr>
              <w:pStyle w:val="Akapitzlist"/>
              <w:ind w:left="0"/>
              <w:jc w:val="center"/>
              <w:rPr>
                <w:rFonts w:ascii="Bookman Old Style" w:hAnsi="Bookman Old Style"/>
                <w:color w:val="808080"/>
                <w:sz w:val="14"/>
                <w:szCs w:val="14"/>
              </w:rPr>
            </w:pPr>
            <w:commentRangeStart w:id="89"/>
            <w:r w:rsidRPr="00946626">
              <w:rPr>
                <w:rFonts w:ascii="Bookman Old Style" w:hAnsi="Bookman Old Style"/>
                <w:sz w:val="20"/>
                <w:szCs w:val="20"/>
                <w:highlight w:val="yellow"/>
              </w:rPr>
              <w:t>Nie dotyczy</w:t>
            </w:r>
            <w:r w:rsidRPr="00946626">
              <w:rPr>
                <w:rFonts w:ascii="Bookman Old Style" w:hAnsi="Bookman Old Style"/>
                <w:sz w:val="20"/>
                <w:szCs w:val="20"/>
                <w:highlight w:val="yellow"/>
              </w:rPr>
              <w:br/>
              <w:t>(wniosek zaliczkowy zerowy)</w:t>
            </w:r>
            <w:commentRangeEnd w:id="89"/>
            <w:r w:rsidR="00946626">
              <w:rPr>
                <w:rStyle w:val="Odwoaniedokomentarza"/>
              </w:rPr>
              <w:commentReference w:id="89"/>
            </w:r>
          </w:p>
        </w:tc>
        <w:tc>
          <w:tcPr>
            <w:tcW w:w="1006" w:type="dxa"/>
            <w:shd w:val="clear" w:color="auto" w:fill="DEEAF6" w:themeFill="accent1" w:themeFillTint="33"/>
            <w:vAlign w:val="center"/>
          </w:tcPr>
          <w:p w14:paraId="7D626809" w14:textId="77777777" w:rsidR="00353E23" w:rsidRDefault="00353E23" w:rsidP="00201A13">
            <w:pPr>
              <w:pStyle w:val="Akapitzlist"/>
              <w:ind w:left="0"/>
              <w:jc w:val="center"/>
              <w:rPr>
                <w:rFonts w:ascii="Bookman Old Style" w:hAnsi="Bookman Old Style"/>
                <w:sz w:val="20"/>
                <w:szCs w:val="20"/>
              </w:rPr>
            </w:pPr>
            <w:r>
              <w:rPr>
                <w:rFonts w:ascii="Bookman Old Style" w:hAnsi="Bookman Old Style"/>
                <w:sz w:val="20"/>
                <w:szCs w:val="20"/>
              </w:rPr>
              <w:t>Nie dotyczy</w:t>
            </w:r>
          </w:p>
        </w:tc>
        <w:tc>
          <w:tcPr>
            <w:tcW w:w="1645" w:type="dxa"/>
            <w:shd w:val="clear" w:color="auto" w:fill="DEEAF6" w:themeFill="accent1" w:themeFillTint="33"/>
            <w:vAlign w:val="center"/>
          </w:tcPr>
          <w:p w14:paraId="433E2512" w14:textId="77777777" w:rsidR="00353E23" w:rsidRPr="00F30897" w:rsidRDefault="00353E23" w:rsidP="00201A13">
            <w:pPr>
              <w:pStyle w:val="Akapitzlist"/>
              <w:ind w:left="0"/>
              <w:jc w:val="center"/>
              <w:rPr>
                <w:rFonts w:ascii="Bookman Old Style" w:hAnsi="Bookman Old Style"/>
                <w:sz w:val="20"/>
                <w:szCs w:val="20"/>
              </w:rPr>
            </w:pPr>
            <w:r>
              <w:rPr>
                <w:rFonts w:ascii="Bookman Old Style" w:hAnsi="Bookman Old Style"/>
                <w:sz w:val="20"/>
                <w:szCs w:val="20"/>
              </w:rPr>
              <w:t>Nie dotyczy</w:t>
            </w:r>
          </w:p>
        </w:tc>
        <w:tc>
          <w:tcPr>
            <w:tcW w:w="913" w:type="dxa"/>
            <w:shd w:val="clear" w:color="auto" w:fill="DEEAF6" w:themeFill="accent1" w:themeFillTint="33"/>
            <w:vAlign w:val="center"/>
          </w:tcPr>
          <w:p w14:paraId="4220EA7F" w14:textId="77777777" w:rsidR="00353E23" w:rsidRPr="00F30897" w:rsidRDefault="00353E23" w:rsidP="00201A13">
            <w:pPr>
              <w:pStyle w:val="Akapitzlist"/>
              <w:ind w:left="0"/>
              <w:jc w:val="center"/>
              <w:rPr>
                <w:rFonts w:ascii="Bookman Old Style" w:hAnsi="Bookman Old Style"/>
                <w:sz w:val="20"/>
                <w:szCs w:val="20"/>
              </w:rPr>
            </w:pPr>
            <w:r>
              <w:rPr>
                <w:rFonts w:ascii="Bookman Old Style" w:hAnsi="Bookman Old Style"/>
                <w:sz w:val="20"/>
                <w:szCs w:val="20"/>
              </w:rPr>
              <w:t>Nie dotyczy</w:t>
            </w:r>
          </w:p>
        </w:tc>
        <w:tc>
          <w:tcPr>
            <w:tcW w:w="946" w:type="dxa"/>
            <w:shd w:val="clear" w:color="auto" w:fill="DEEAF6" w:themeFill="accent1" w:themeFillTint="33"/>
            <w:vAlign w:val="center"/>
          </w:tcPr>
          <w:p w14:paraId="03D0E481" w14:textId="77777777" w:rsidR="00353E23" w:rsidRPr="00F30897" w:rsidRDefault="00353E23" w:rsidP="00201A13">
            <w:pPr>
              <w:pStyle w:val="Akapitzlist"/>
              <w:ind w:left="0"/>
              <w:jc w:val="center"/>
              <w:rPr>
                <w:rFonts w:ascii="Bookman Old Style" w:hAnsi="Bookman Old Style"/>
                <w:sz w:val="20"/>
                <w:szCs w:val="20"/>
              </w:rPr>
            </w:pPr>
            <w:r>
              <w:rPr>
                <w:rFonts w:ascii="Bookman Old Style" w:hAnsi="Bookman Old Style"/>
                <w:sz w:val="20"/>
                <w:szCs w:val="20"/>
              </w:rPr>
              <w:t>Nie dotyczy</w:t>
            </w:r>
          </w:p>
        </w:tc>
      </w:tr>
      <w:tr w:rsidR="00353E23" w:rsidRPr="00F30897" w14:paraId="293AADB5" w14:textId="77777777" w:rsidTr="004B2BC5">
        <w:trPr>
          <w:trHeight w:val="510"/>
        </w:trPr>
        <w:tc>
          <w:tcPr>
            <w:tcW w:w="685" w:type="dxa"/>
            <w:shd w:val="clear" w:color="auto" w:fill="DEEAF6" w:themeFill="accent1" w:themeFillTint="33"/>
            <w:vAlign w:val="center"/>
          </w:tcPr>
          <w:p w14:paraId="0A9A0367" w14:textId="77777777" w:rsidR="00353E23" w:rsidRPr="00F30897" w:rsidRDefault="00353E23" w:rsidP="00201A13">
            <w:pPr>
              <w:pStyle w:val="Akapitzlist"/>
              <w:ind w:left="0"/>
              <w:jc w:val="center"/>
              <w:rPr>
                <w:rFonts w:ascii="Bookman Old Style" w:hAnsi="Bookman Old Style"/>
                <w:sz w:val="20"/>
                <w:szCs w:val="20"/>
              </w:rPr>
            </w:pPr>
            <w:r>
              <w:rPr>
                <w:rFonts w:ascii="Bookman Old Style" w:hAnsi="Bookman Old Style"/>
                <w:sz w:val="20"/>
                <w:szCs w:val="20"/>
              </w:rPr>
              <w:t>2</w:t>
            </w:r>
          </w:p>
        </w:tc>
        <w:tc>
          <w:tcPr>
            <w:tcW w:w="1031" w:type="dxa"/>
            <w:vAlign w:val="center"/>
          </w:tcPr>
          <w:p w14:paraId="518130E7" w14:textId="77777777" w:rsidR="00353E23" w:rsidRPr="00205E99" w:rsidRDefault="00353E23" w:rsidP="00201A13">
            <w:pPr>
              <w:pStyle w:val="Akapitzlist"/>
              <w:ind w:left="0"/>
              <w:jc w:val="center"/>
              <w:rPr>
                <w:rFonts w:ascii="Bookman Old Style" w:hAnsi="Bookman Old Style"/>
                <w:sz w:val="20"/>
                <w:szCs w:val="20"/>
              </w:rPr>
            </w:pPr>
          </w:p>
        </w:tc>
        <w:tc>
          <w:tcPr>
            <w:tcW w:w="1006" w:type="dxa"/>
            <w:vAlign w:val="center"/>
          </w:tcPr>
          <w:p w14:paraId="643DE761" w14:textId="77777777" w:rsidR="00353E23" w:rsidRPr="00205E99" w:rsidRDefault="00353E23" w:rsidP="00201A13">
            <w:pPr>
              <w:pStyle w:val="Akapitzlist"/>
              <w:ind w:left="0"/>
              <w:jc w:val="center"/>
              <w:rPr>
                <w:rFonts w:ascii="Bookman Old Style" w:hAnsi="Bookman Old Style"/>
                <w:color w:val="808080"/>
                <w:sz w:val="20"/>
                <w:szCs w:val="20"/>
              </w:rPr>
            </w:pPr>
          </w:p>
        </w:tc>
        <w:sdt>
          <w:sdtPr>
            <w:rPr>
              <w:rFonts w:ascii="Bookman Old Style" w:hAnsi="Bookman Old Style"/>
              <w:color w:val="808080"/>
              <w:sz w:val="14"/>
              <w:szCs w:val="14"/>
            </w:rPr>
            <w:id w:val="394476507"/>
            <w:placeholder>
              <w:docPart w:val="1DDC85A53AA44BB1A3DC89237752D22E"/>
            </w:placeholder>
            <w:date w:fullDate="2019-03-11T00:00:00Z">
              <w:dateFormat w:val="MM yyyy"/>
              <w:lid w:val="pl-PL"/>
              <w:storeMappedDataAs w:val="dateTime"/>
              <w:calendar w:val="gregorian"/>
            </w:date>
          </w:sdtPr>
          <w:sdtContent>
            <w:tc>
              <w:tcPr>
                <w:tcW w:w="913" w:type="dxa"/>
                <w:gridSpan w:val="2"/>
                <w:vAlign w:val="center"/>
              </w:tcPr>
              <w:p w14:paraId="35E26FCC" w14:textId="5E5A590B" w:rsidR="00353E23" w:rsidRPr="000A40BD" w:rsidRDefault="00CE235C" w:rsidP="00201A13">
                <w:pPr>
                  <w:pStyle w:val="Akapitzlist"/>
                  <w:ind w:left="0"/>
                  <w:jc w:val="center"/>
                  <w:rPr>
                    <w:rFonts w:ascii="Bookman Old Style" w:hAnsi="Bookman Old Style"/>
                    <w:sz w:val="14"/>
                    <w:szCs w:val="14"/>
                  </w:rPr>
                </w:pPr>
                <w:r>
                  <w:rPr>
                    <w:rFonts w:ascii="Bookman Old Style" w:hAnsi="Bookman Old Style"/>
                    <w:color w:val="808080"/>
                    <w:sz w:val="14"/>
                    <w:szCs w:val="14"/>
                  </w:rPr>
                  <w:t>03 2019</w:t>
                </w:r>
              </w:p>
            </w:tc>
          </w:sdtContent>
        </w:sdt>
        <w:sdt>
          <w:sdtPr>
            <w:rPr>
              <w:rFonts w:ascii="Bookman Old Style" w:hAnsi="Bookman Old Style"/>
              <w:color w:val="808080"/>
              <w:sz w:val="14"/>
              <w:szCs w:val="14"/>
            </w:rPr>
            <w:id w:val="-1692132412"/>
            <w:placeholder>
              <w:docPart w:val="1DDC85A53AA44BB1A3DC89237752D22E"/>
            </w:placeholder>
            <w:date w:fullDate="2019-05-10T00:00:00Z">
              <w:dateFormat w:val="MM yyyy"/>
              <w:lid w:val="pl-PL"/>
              <w:storeMappedDataAs w:val="dateTime"/>
              <w:calendar w:val="gregorian"/>
            </w:date>
          </w:sdtPr>
          <w:sdtContent>
            <w:tc>
              <w:tcPr>
                <w:tcW w:w="915" w:type="dxa"/>
                <w:vAlign w:val="center"/>
              </w:tcPr>
              <w:p w14:paraId="4AE7ACBE" w14:textId="12124345" w:rsidR="00353E23" w:rsidRPr="000A40BD" w:rsidRDefault="002826B4" w:rsidP="00201A13">
                <w:pPr>
                  <w:pStyle w:val="Akapitzlist"/>
                  <w:ind w:left="0"/>
                  <w:jc w:val="center"/>
                  <w:rPr>
                    <w:rFonts w:ascii="Bookman Old Style" w:hAnsi="Bookman Old Style"/>
                    <w:sz w:val="14"/>
                    <w:szCs w:val="14"/>
                  </w:rPr>
                </w:pPr>
                <w:r>
                  <w:rPr>
                    <w:rFonts w:ascii="Bookman Old Style" w:hAnsi="Bookman Old Style"/>
                    <w:color w:val="808080"/>
                    <w:sz w:val="14"/>
                    <w:szCs w:val="14"/>
                  </w:rPr>
                  <w:t>05 2019</w:t>
                </w:r>
              </w:p>
            </w:tc>
          </w:sdtContent>
        </w:sdt>
        <w:tc>
          <w:tcPr>
            <w:tcW w:w="1006" w:type="dxa"/>
            <w:vAlign w:val="center"/>
          </w:tcPr>
          <w:p w14:paraId="34DAC160" w14:textId="77777777" w:rsidR="00353E23" w:rsidRPr="00F30897" w:rsidRDefault="00353E23" w:rsidP="00201A13">
            <w:pPr>
              <w:pStyle w:val="Akapitzlist"/>
              <w:ind w:left="0"/>
              <w:jc w:val="center"/>
              <w:rPr>
                <w:rFonts w:ascii="Bookman Old Style" w:hAnsi="Bookman Old Style"/>
                <w:sz w:val="20"/>
                <w:szCs w:val="20"/>
              </w:rPr>
            </w:pPr>
          </w:p>
        </w:tc>
        <w:tc>
          <w:tcPr>
            <w:tcW w:w="1645" w:type="dxa"/>
            <w:vAlign w:val="center"/>
          </w:tcPr>
          <w:p w14:paraId="47395D3C" w14:textId="77777777" w:rsidR="00353E23" w:rsidRPr="00F30897" w:rsidRDefault="00353E23" w:rsidP="00201A13">
            <w:pPr>
              <w:pStyle w:val="Akapitzlist"/>
              <w:ind w:left="0"/>
              <w:jc w:val="center"/>
              <w:rPr>
                <w:rFonts w:ascii="Bookman Old Style" w:hAnsi="Bookman Old Style"/>
                <w:sz w:val="20"/>
                <w:szCs w:val="20"/>
              </w:rPr>
            </w:pPr>
          </w:p>
        </w:tc>
        <w:tc>
          <w:tcPr>
            <w:tcW w:w="913" w:type="dxa"/>
            <w:vAlign w:val="center"/>
          </w:tcPr>
          <w:p w14:paraId="7EBAAD12" w14:textId="77777777" w:rsidR="00353E23" w:rsidRPr="00F30897" w:rsidRDefault="00353E23" w:rsidP="00201A13">
            <w:pPr>
              <w:pStyle w:val="Akapitzlist"/>
              <w:ind w:left="0"/>
              <w:jc w:val="center"/>
              <w:rPr>
                <w:rFonts w:ascii="Bookman Old Style" w:hAnsi="Bookman Old Style"/>
                <w:sz w:val="20"/>
                <w:szCs w:val="20"/>
              </w:rPr>
            </w:pPr>
          </w:p>
        </w:tc>
        <w:tc>
          <w:tcPr>
            <w:tcW w:w="946" w:type="dxa"/>
            <w:vAlign w:val="center"/>
          </w:tcPr>
          <w:p w14:paraId="5A8E896B" w14:textId="77777777" w:rsidR="00353E23" w:rsidRPr="00F30897" w:rsidRDefault="00353E23" w:rsidP="00201A13">
            <w:pPr>
              <w:pStyle w:val="Akapitzlist"/>
              <w:ind w:left="0"/>
              <w:jc w:val="center"/>
              <w:rPr>
                <w:rFonts w:ascii="Bookman Old Style" w:hAnsi="Bookman Old Style"/>
                <w:sz w:val="20"/>
                <w:szCs w:val="20"/>
              </w:rPr>
            </w:pPr>
          </w:p>
        </w:tc>
      </w:tr>
      <w:tr w:rsidR="00353E23" w:rsidRPr="00F30897" w14:paraId="52926112" w14:textId="77777777" w:rsidTr="004B2BC5">
        <w:trPr>
          <w:trHeight w:val="510"/>
        </w:trPr>
        <w:tc>
          <w:tcPr>
            <w:tcW w:w="685" w:type="dxa"/>
            <w:shd w:val="clear" w:color="auto" w:fill="DEEAF6" w:themeFill="accent1" w:themeFillTint="33"/>
            <w:vAlign w:val="center"/>
          </w:tcPr>
          <w:p w14:paraId="4B26B871" w14:textId="77777777" w:rsidR="00353E23" w:rsidRPr="00F30897" w:rsidRDefault="00353E23" w:rsidP="00201A13">
            <w:pPr>
              <w:pStyle w:val="Akapitzlist"/>
              <w:ind w:left="0"/>
              <w:jc w:val="center"/>
              <w:rPr>
                <w:rFonts w:ascii="Bookman Old Style" w:hAnsi="Bookman Old Style"/>
                <w:sz w:val="20"/>
                <w:szCs w:val="20"/>
              </w:rPr>
            </w:pPr>
            <w:r>
              <w:rPr>
                <w:rFonts w:ascii="Bookman Old Style" w:hAnsi="Bookman Old Style"/>
                <w:sz w:val="20"/>
                <w:szCs w:val="20"/>
              </w:rPr>
              <w:t>3</w:t>
            </w:r>
          </w:p>
        </w:tc>
        <w:tc>
          <w:tcPr>
            <w:tcW w:w="1031" w:type="dxa"/>
            <w:vAlign w:val="center"/>
          </w:tcPr>
          <w:p w14:paraId="277EB007" w14:textId="77777777" w:rsidR="00353E23" w:rsidRPr="00205E99" w:rsidRDefault="00353E23" w:rsidP="00201A13">
            <w:pPr>
              <w:pStyle w:val="Akapitzlist"/>
              <w:ind w:left="0"/>
              <w:jc w:val="center"/>
              <w:rPr>
                <w:rFonts w:ascii="Bookman Old Style" w:hAnsi="Bookman Old Style"/>
                <w:sz w:val="20"/>
                <w:szCs w:val="20"/>
              </w:rPr>
            </w:pPr>
          </w:p>
        </w:tc>
        <w:tc>
          <w:tcPr>
            <w:tcW w:w="1006" w:type="dxa"/>
            <w:vAlign w:val="center"/>
          </w:tcPr>
          <w:p w14:paraId="4233C260" w14:textId="77777777" w:rsidR="00353E23" w:rsidRPr="00205E99" w:rsidRDefault="00353E23" w:rsidP="00201A13">
            <w:pPr>
              <w:pStyle w:val="Akapitzlist"/>
              <w:ind w:left="0"/>
              <w:jc w:val="center"/>
              <w:rPr>
                <w:rFonts w:ascii="Bookman Old Style" w:hAnsi="Bookman Old Style"/>
                <w:color w:val="808080"/>
                <w:sz w:val="20"/>
                <w:szCs w:val="20"/>
              </w:rPr>
            </w:pPr>
          </w:p>
        </w:tc>
        <w:sdt>
          <w:sdtPr>
            <w:rPr>
              <w:rFonts w:ascii="Bookman Old Style" w:hAnsi="Bookman Old Style"/>
              <w:color w:val="808080"/>
              <w:sz w:val="14"/>
              <w:szCs w:val="14"/>
            </w:rPr>
            <w:id w:val="-2025775524"/>
            <w:placeholder>
              <w:docPart w:val="FFA31AB50AE2421D88365093F2D340B2"/>
            </w:placeholder>
            <w:showingPlcHdr/>
            <w:date>
              <w:dateFormat w:val="MM yyyy"/>
              <w:lid w:val="pl-PL"/>
              <w:storeMappedDataAs w:val="dateTime"/>
              <w:calendar w:val="gregorian"/>
            </w:date>
          </w:sdtPr>
          <w:sdtContent>
            <w:tc>
              <w:tcPr>
                <w:tcW w:w="913" w:type="dxa"/>
                <w:gridSpan w:val="2"/>
                <w:vAlign w:val="center"/>
              </w:tcPr>
              <w:p w14:paraId="56B4C1CD" w14:textId="77777777" w:rsidR="00353E23" w:rsidRPr="000A40BD" w:rsidRDefault="00353E23" w:rsidP="00201A13">
                <w:pPr>
                  <w:pStyle w:val="Akapitzlist"/>
                  <w:ind w:left="0"/>
                  <w:rPr>
                    <w:rFonts w:ascii="Bookman Old Style" w:hAnsi="Bookman Old Style"/>
                    <w:sz w:val="14"/>
                    <w:szCs w:val="14"/>
                  </w:rPr>
                </w:pPr>
                <w:r w:rsidRPr="000A40BD">
                  <w:rPr>
                    <w:rStyle w:val="Tekstzastpczy"/>
                    <w:sz w:val="14"/>
                    <w:szCs w:val="14"/>
                  </w:rPr>
                  <w:t>Kliknij tutaj, aby wprowadzić datę.</w:t>
                </w:r>
              </w:p>
            </w:tc>
          </w:sdtContent>
        </w:sdt>
        <w:sdt>
          <w:sdtPr>
            <w:rPr>
              <w:rFonts w:ascii="Bookman Old Style" w:hAnsi="Bookman Old Style"/>
              <w:color w:val="808080"/>
              <w:sz w:val="14"/>
              <w:szCs w:val="14"/>
            </w:rPr>
            <w:id w:val="192193948"/>
            <w:placeholder>
              <w:docPart w:val="FFA31AB50AE2421D88365093F2D340B2"/>
            </w:placeholder>
            <w:showingPlcHdr/>
            <w:date>
              <w:dateFormat w:val="MM yyyy"/>
              <w:lid w:val="pl-PL"/>
              <w:storeMappedDataAs w:val="dateTime"/>
              <w:calendar w:val="gregorian"/>
            </w:date>
          </w:sdtPr>
          <w:sdtContent>
            <w:tc>
              <w:tcPr>
                <w:tcW w:w="915" w:type="dxa"/>
                <w:vAlign w:val="center"/>
              </w:tcPr>
              <w:p w14:paraId="6F7BC902" w14:textId="77777777" w:rsidR="00353E23" w:rsidRPr="000A40BD" w:rsidRDefault="00353E23" w:rsidP="00201A13">
                <w:pPr>
                  <w:pStyle w:val="Akapitzlist"/>
                  <w:ind w:left="0"/>
                  <w:rPr>
                    <w:rFonts w:ascii="Bookman Old Style" w:hAnsi="Bookman Old Style"/>
                    <w:sz w:val="14"/>
                    <w:szCs w:val="14"/>
                  </w:rPr>
                </w:pPr>
                <w:r w:rsidRPr="000A40BD">
                  <w:rPr>
                    <w:rStyle w:val="Tekstzastpczy"/>
                    <w:sz w:val="14"/>
                    <w:szCs w:val="14"/>
                  </w:rPr>
                  <w:t>Kliknij tutaj, aby wprowadzić datę.</w:t>
                </w:r>
              </w:p>
            </w:tc>
          </w:sdtContent>
        </w:sdt>
        <w:tc>
          <w:tcPr>
            <w:tcW w:w="1006" w:type="dxa"/>
            <w:vAlign w:val="center"/>
          </w:tcPr>
          <w:p w14:paraId="7ADB555F" w14:textId="77777777" w:rsidR="00353E23" w:rsidRPr="00F30897" w:rsidRDefault="00353E23" w:rsidP="00201A13">
            <w:pPr>
              <w:pStyle w:val="Akapitzlist"/>
              <w:ind w:left="0"/>
              <w:jc w:val="center"/>
              <w:rPr>
                <w:rFonts w:ascii="Bookman Old Style" w:hAnsi="Bookman Old Style"/>
                <w:sz w:val="20"/>
                <w:szCs w:val="20"/>
              </w:rPr>
            </w:pPr>
          </w:p>
        </w:tc>
        <w:tc>
          <w:tcPr>
            <w:tcW w:w="1645" w:type="dxa"/>
            <w:vAlign w:val="center"/>
          </w:tcPr>
          <w:p w14:paraId="4B672342" w14:textId="77777777" w:rsidR="00353E23" w:rsidRPr="00F30897" w:rsidRDefault="00353E23" w:rsidP="00201A13">
            <w:pPr>
              <w:pStyle w:val="Akapitzlist"/>
              <w:ind w:left="0"/>
              <w:jc w:val="center"/>
              <w:rPr>
                <w:rFonts w:ascii="Bookman Old Style" w:hAnsi="Bookman Old Style"/>
                <w:sz w:val="20"/>
                <w:szCs w:val="20"/>
              </w:rPr>
            </w:pPr>
          </w:p>
        </w:tc>
        <w:tc>
          <w:tcPr>
            <w:tcW w:w="913" w:type="dxa"/>
            <w:vAlign w:val="center"/>
          </w:tcPr>
          <w:p w14:paraId="4EC07DA8" w14:textId="77777777" w:rsidR="00353E23" w:rsidRPr="00F30897" w:rsidRDefault="00353E23" w:rsidP="00201A13">
            <w:pPr>
              <w:pStyle w:val="Akapitzlist"/>
              <w:ind w:left="0"/>
              <w:jc w:val="center"/>
              <w:rPr>
                <w:rFonts w:ascii="Bookman Old Style" w:hAnsi="Bookman Old Style"/>
                <w:sz w:val="20"/>
                <w:szCs w:val="20"/>
              </w:rPr>
            </w:pPr>
          </w:p>
        </w:tc>
        <w:tc>
          <w:tcPr>
            <w:tcW w:w="946" w:type="dxa"/>
            <w:vAlign w:val="center"/>
          </w:tcPr>
          <w:p w14:paraId="49A17856" w14:textId="77777777" w:rsidR="00353E23" w:rsidRPr="00F30897" w:rsidRDefault="00353E23" w:rsidP="00201A13">
            <w:pPr>
              <w:pStyle w:val="Akapitzlist"/>
              <w:ind w:left="0"/>
              <w:jc w:val="center"/>
              <w:rPr>
                <w:rFonts w:ascii="Bookman Old Style" w:hAnsi="Bookman Old Style"/>
                <w:sz w:val="20"/>
                <w:szCs w:val="20"/>
              </w:rPr>
            </w:pPr>
          </w:p>
        </w:tc>
      </w:tr>
      <w:tr w:rsidR="00353E23" w:rsidRPr="00F30897" w14:paraId="7D54C8EB" w14:textId="77777777" w:rsidTr="004B2BC5">
        <w:trPr>
          <w:trHeight w:val="510"/>
        </w:trPr>
        <w:tc>
          <w:tcPr>
            <w:tcW w:w="685" w:type="dxa"/>
            <w:shd w:val="clear" w:color="auto" w:fill="DEEAF6" w:themeFill="accent1" w:themeFillTint="33"/>
            <w:vAlign w:val="center"/>
          </w:tcPr>
          <w:p w14:paraId="54A2C39C" w14:textId="77777777" w:rsidR="00353E23" w:rsidRPr="00F30897" w:rsidRDefault="00353E23" w:rsidP="00201A13">
            <w:pPr>
              <w:pStyle w:val="Akapitzlist"/>
              <w:ind w:left="0"/>
              <w:jc w:val="center"/>
              <w:rPr>
                <w:rFonts w:ascii="Bookman Old Style" w:hAnsi="Bookman Old Style"/>
                <w:sz w:val="20"/>
                <w:szCs w:val="20"/>
              </w:rPr>
            </w:pPr>
            <w:r>
              <w:rPr>
                <w:rFonts w:ascii="Bookman Old Style" w:hAnsi="Bookman Old Style"/>
                <w:sz w:val="20"/>
                <w:szCs w:val="20"/>
              </w:rPr>
              <w:t>(….)</w:t>
            </w:r>
          </w:p>
        </w:tc>
        <w:tc>
          <w:tcPr>
            <w:tcW w:w="1031" w:type="dxa"/>
            <w:vAlign w:val="center"/>
          </w:tcPr>
          <w:p w14:paraId="033709DF" w14:textId="77777777" w:rsidR="00353E23" w:rsidRPr="00205E99" w:rsidRDefault="00353E23" w:rsidP="00201A13">
            <w:pPr>
              <w:pStyle w:val="Akapitzlist"/>
              <w:ind w:left="0"/>
              <w:jc w:val="center"/>
              <w:rPr>
                <w:rFonts w:ascii="Bookman Old Style" w:hAnsi="Bookman Old Style"/>
                <w:sz w:val="20"/>
                <w:szCs w:val="20"/>
              </w:rPr>
            </w:pPr>
          </w:p>
        </w:tc>
        <w:tc>
          <w:tcPr>
            <w:tcW w:w="1006" w:type="dxa"/>
            <w:vAlign w:val="center"/>
          </w:tcPr>
          <w:p w14:paraId="71826D73" w14:textId="77777777" w:rsidR="00353E23" w:rsidRPr="00205E99" w:rsidRDefault="00353E23" w:rsidP="00201A13">
            <w:pPr>
              <w:pStyle w:val="Akapitzlist"/>
              <w:ind w:left="0"/>
              <w:jc w:val="center"/>
              <w:rPr>
                <w:rFonts w:ascii="Bookman Old Style" w:hAnsi="Bookman Old Style"/>
                <w:color w:val="808080"/>
                <w:sz w:val="20"/>
                <w:szCs w:val="20"/>
              </w:rPr>
            </w:pPr>
          </w:p>
        </w:tc>
        <w:sdt>
          <w:sdtPr>
            <w:rPr>
              <w:rFonts w:ascii="Bookman Old Style" w:hAnsi="Bookman Old Style"/>
              <w:color w:val="808080"/>
              <w:sz w:val="14"/>
              <w:szCs w:val="14"/>
            </w:rPr>
            <w:id w:val="-16009280"/>
            <w:placeholder>
              <w:docPart w:val="D80F99DF4C7F4CAE95D84A98BAE893D8"/>
            </w:placeholder>
            <w:showingPlcHdr/>
            <w:date>
              <w:dateFormat w:val="MM yyyy"/>
              <w:lid w:val="pl-PL"/>
              <w:storeMappedDataAs w:val="dateTime"/>
              <w:calendar w:val="gregorian"/>
            </w:date>
          </w:sdtPr>
          <w:sdtContent>
            <w:tc>
              <w:tcPr>
                <w:tcW w:w="913" w:type="dxa"/>
                <w:gridSpan w:val="2"/>
                <w:vAlign w:val="center"/>
              </w:tcPr>
              <w:p w14:paraId="33ADD2E3" w14:textId="77777777" w:rsidR="00353E23" w:rsidRPr="000A40BD" w:rsidRDefault="00353E23" w:rsidP="00201A13">
                <w:pPr>
                  <w:pStyle w:val="Akapitzlist"/>
                  <w:ind w:left="0"/>
                  <w:rPr>
                    <w:rFonts w:ascii="Bookman Old Style" w:hAnsi="Bookman Old Style"/>
                    <w:sz w:val="14"/>
                    <w:szCs w:val="14"/>
                  </w:rPr>
                </w:pPr>
                <w:r w:rsidRPr="000A40BD">
                  <w:rPr>
                    <w:rStyle w:val="Tekstzastpczy"/>
                    <w:sz w:val="14"/>
                    <w:szCs w:val="14"/>
                  </w:rPr>
                  <w:t>Kliknij tutaj, aby wprowa</w:t>
                </w:r>
                <w:r w:rsidRPr="000A40BD">
                  <w:rPr>
                    <w:rStyle w:val="Tekstzastpczy"/>
                    <w:sz w:val="14"/>
                    <w:szCs w:val="14"/>
                  </w:rPr>
                  <w:lastRenderedPageBreak/>
                  <w:t>dzić datę.</w:t>
                </w:r>
              </w:p>
            </w:tc>
          </w:sdtContent>
        </w:sdt>
        <w:sdt>
          <w:sdtPr>
            <w:rPr>
              <w:rFonts w:ascii="Bookman Old Style" w:hAnsi="Bookman Old Style"/>
              <w:color w:val="808080"/>
              <w:sz w:val="14"/>
              <w:szCs w:val="14"/>
            </w:rPr>
            <w:id w:val="2028056540"/>
            <w:placeholder>
              <w:docPart w:val="D80F99DF4C7F4CAE95D84A98BAE893D8"/>
            </w:placeholder>
            <w:showingPlcHdr/>
            <w:date>
              <w:dateFormat w:val="MM yyyy"/>
              <w:lid w:val="pl-PL"/>
              <w:storeMappedDataAs w:val="dateTime"/>
              <w:calendar w:val="gregorian"/>
            </w:date>
          </w:sdtPr>
          <w:sdtContent>
            <w:tc>
              <w:tcPr>
                <w:tcW w:w="915" w:type="dxa"/>
                <w:vAlign w:val="center"/>
              </w:tcPr>
              <w:p w14:paraId="2E800D7B" w14:textId="77777777" w:rsidR="00353E23" w:rsidRPr="000A40BD" w:rsidRDefault="00353E23" w:rsidP="00201A13">
                <w:pPr>
                  <w:pStyle w:val="Akapitzlist"/>
                  <w:ind w:left="0"/>
                  <w:rPr>
                    <w:rFonts w:ascii="Bookman Old Style" w:hAnsi="Bookman Old Style"/>
                    <w:sz w:val="14"/>
                    <w:szCs w:val="14"/>
                  </w:rPr>
                </w:pPr>
                <w:r w:rsidRPr="000A40BD">
                  <w:rPr>
                    <w:rStyle w:val="Tekstzastpczy"/>
                    <w:sz w:val="14"/>
                    <w:szCs w:val="14"/>
                  </w:rPr>
                  <w:t xml:space="preserve">Kliknij tutaj, aby </w:t>
                </w:r>
                <w:r w:rsidRPr="000A40BD">
                  <w:rPr>
                    <w:rStyle w:val="Tekstzastpczy"/>
                    <w:sz w:val="14"/>
                    <w:szCs w:val="14"/>
                  </w:rPr>
                  <w:lastRenderedPageBreak/>
                  <w:t>wprowadzić datę.</w:t>
                </w:r>
              </w:p>
            </w:tc>
          </w:sdtContent>
        </w:sdt>
        <w:tc>
          <w:tcPr>
            <w:tcW w:w="1006" w:type="dxa"/>
            <w:vAlign w:val="center"/>
          </w:tcPr>
          <w:p w14:paraId="0191F850" w14:textId="77777777" w:rsidR="00353E23" w:rsidRPr="00F30897" w:rsidRDefault="00353E23" w:rsidP="00201A13">
            <w:pPr>
              <w:pStyle w:val="Akapitzlist"/>
              <w:ind w:left="0"/>
              <w:jc w:val="center"/>
              <w:rPr>
                <w:rFonts w:ascii="Bookman Old Style" w:hAnsi="Bookman Old Style"/>
                <w:sz w:val="20"/>
                <w:szCs w:val="20"/>
              </w:rPr>
            </w:pPr>
          </w:p>
        </w:tc>
        <w:tc>
          <w:tcPr>
            <w:tcW w:w="1645" w:type="dxa"/>
            <w:vAlign w:val="center"/>
          </w:tcPr>
          <w:p w14:paraId="57EFB342" w14:textId="77777777" w:rsidR="00353E23" w:rsidRPr="00F30897" w:rsidRDefault="00353E23" w:rsidP="00201A13">
            <w:pPr>
              <w:pStyle w:val="Akapitzlist"/>
              <w:ind w:left="0"/>
              <w:jc w:val="center"/>
              <w:rPr>
                <w:rFonts w:ascii="Bookman Old Style" w:hAnsi="Bookman Old Style"/>
                <w:sz w:val="20"/>
                <w:szCs w:val="20"/>
              </w:rPr>
            </w:pPr>
          </w:p>
        </w:tc>
        <w:tc>
          <w:tcPr>
            <w:tcW w:w="913" w:type="dxa"/>
            <w:vAlign w:val="center"/>
          </w:tcPr>
          <w:p w14:paraId="21BCCC89" w14:textId="77777777" w:rsidR="00353E23" w:rsidRPr="00F30897" w:rsidRDefault="00353E23" w:rsidP="00201A13">
            <w:pPr>
              <w:pStyle w:val="Akapitzlist"/>
              <w:ind w:left="0"/>
              <w:jc w:val="center"/>
              <w:rPr>
                <w:rFonts w:ascii="Bookman Old Style" w:hAnsi="Bookman Old Style"/>
                <w:sz w:val="20"/>
                <w:szCs w:val="20"/>
              </w:rPr>
            </w:pPr>
          </w:p>
        </w:tc>
        <w:tc>
          <w:tcPr>
            <w:tcW w:w="946" w:type="dxa"/>
            <w:vAlign w:val="center"/>
          </w:tcPr>
          <w:p w14:paraId="62FF75BD" w14:textId="77777777" w:rsidR="00353E23" w:rsidRPr="00F30897" w:rsidRDefault="00353E23" w:rsidP="00201A13">
            <w:pPr>
              <w:pStyle w:val="Akapitzlist"/>
              <w:ind w:left="0"/>
              <w:jc w:val="center"/>
              <w:rPr>
                <w:rFonts w:ascii="Bookman Old Style" w:hAnsi="Bookman Old Style"/>
                <w:sz w:val="20"/>
                <w:szCs w:val="20"/>
              </w:rPr>
            </w:pPr>
          </w:p>
        </w:tc>
      </w:tr>
      <w:tr w:rsidR="00353E23" w:rsidRPr="00F30897" w14:paraId="513AB247" w14:textId="77777777" w:rsidTr="004B2BC5">
        <w:trPr>
          <w:trHeight w:val="510"/>
        </w:trPr>
        <w:tc>
          <w:tcPr>
            <w:tcW w:w="1716" w:type="dxa"/>
            <w:gridSpan w:val="2"/>
            <w:shd w:val="clear" w:color="auto" w:fill="DEEAF6" w:themeFill="accent1" w:themeFillTint="33"/>
            <w:vAlign w:val="center"/>
          </w:tcPr>
          <w:p w14:paraId="38ACE9D7" w14:textId="77777777" w:rsidR="00353E23" w:rsidRPr="00C97FAD" w:rsidRDefault="00353E23" w:rsidP="00201A13">
            <w:pPr>
              <w:pStyle w:val="Akapitzlist"/>
              <w:ind w:left="0"/>
              <w:jc w:val="center"/>
              <w:rPr>
                <w:rFonts w:ascii="Bookman Old Style" w:hAnsi="Bookman Old Style"/>
                <w:sz w:val="18"/>
                <w:szCs w:val="18"/>
              </w:rPr>
            </w:pPr>
            <w:r w:rsidRPr="00C97FAD">
              <w:rPr>
                <w:rFonts w:ascii="Bookman Old Style" w:hAnsi="Bookman Old Style"/>
                <w:sz w:val="18"/>
                <w:szCs w:val="18"/>
              </w:rPr>
              <w:t>SUMA</w:t>
            </w:r>
            <w:r w:rsidRPr="00C97FAD">
              <w:rPr>
                <w:rStyle w:val="Odwoanieprzypisudolnego"/>
                <w:sz w:val="18"/>
                <w:szCs w:val="18"/>
              </w:rPr>
              <w:footnoteReference w:id="10"/>
            </w:r>
            <w:r w:rsidRPr="00C97FAD">
              <w:rPr>
                <w:rFonts w:ascii="Bookman Old Style" w:hAnsi="Bookman Old Style"/>
                <w:sz w:val="18"/>
                <w:szCs w:val="18"/>
              </w:rPr>
              <w:t xml:space="preserve"> [PLN]:</w:t>
            </w:r>
          </w:p>
        </w:tc>
        <w:tc>
          <w:tcPr>
            <w:tcW w:w="1006" w:type="dxa"/>
            <w:vAlign w:val="center"/>
          </w:tcPr>
          <w:p w14:paraId="5C93AA5B" w14:textId="77777777" w:rsidR="00353E23" w:rsidRPr="00E5253D" w:rsidRDefault="00353E23" w:rsidP="00201A13">
            <w:pPr>
              <w:pStyle w:val="Akapitzlist"/>
              <w:ind w:left="0"/>
              <w:jc w:val="center"/>
              <w:rPr>
                <w:rFonts w:ascii="Bookman Old Style" w:hAnsi="Bookman Old Style"/>
                <w:b/>
                <w:sz w:val="20"/>
                <w:szCs w:val="20"/>
              </w:rPr>
            </w:pPr>
          </w:p>
        </w:tc>
        <w:tc>
          <w:tcPr>
            <w:tcW w:w="1828" w:type="dxa"/>
            <w:gridSpan w:val="3"/>
            <w:shd w:val="clear" w:color="auto" w:fill="DEEAF6" w:themeFill="accent1" w:themeFillTint="33"/>
          </w:tcPr>
          <w:p w14:paraId="27FB4950" w14:textId="77777777" w:rsidR="00353E23" w:rsidRPr="00F30897" w:rsidRDefault="00353E23" w:rsidP="00201A13">
            <w:pPr>
              <w:pStyle w:val="Akapitzlist"/>
              <w:ind w:left="0"/>
              <w:rPr>
                <w:rFonts w:ascii="Bookman Old Style" w:hAnsi="Bookman Old Style"/>
                <w:sz w:val="20"/>
                <w:szCs w:val="20"/>
              </w:rPr>
            </w:pPr>
          </w:p>
        </w:tc>
        <w:tc>
          <w:tcPr>
            <w:tcW w:w="1006" w:type="dxa"/>
            <w:vAlign w:val="center"/>
          </w:tcPr>
          <w:p w14:paraId="6E385D3F" w14:textId="77777777" w:rsidR="00353E23" w:rsidRPr="00E5253D" w:rsidRDefault="00353E23" w:rsidP="00201A13">
            <w:pPr>
              <w:pStyle w:val="Akapitzlist"/>
              <w:ind w:left="0"/>
              <w:jc w:val="center"/>
              <w:rPr>
                <w:rFonts w:ascii="Bookman Old Style" w:hAnsi="Bookman Old Style"/>
                <w:b/>
                <w:sz w:val="20"/>
                <w:szCs w:val="20"/>
              </w:rPr>
            </w:pPr>
          </w:p>
        </w:tc>
        <w:tc>
          <w:tcPr>
            <w:tcW w:w="3504" w:type="dxa"/>
            <w:gridSpan w:val="3"/>
            <w:shd w:val="clear" w:color="auto" w:fill="DEEAF6" w:themeFill="accent1" w:themeFillTint="33"/>
            <w:vAlign w:val="center"/>
          </w:tcPr>
          <w:p w14:paraId="035E3C44" w14:textId="77777777" w:rsidR="00353E23" w:rsidRPr="00F30897" w:rsidRDefault="00353E23" w:rsidP="00201A13">
            <w:pPr>
              <w:pStyle w:val="Akapitzlist"/>
              <w:ind w:left="0"/>
              <w:rPr>
                <w:rFonts w:ascii="Bookman Old Style" w:hAnsi="Bookman Old Style"/>
                <w:sz w:val="20"/>
                <w:szCs w:val="20"/>
              </w:rPr>
            </w:pPr>
          </w:p>
        </w:tc>
      </w:tr>
      <w:tr w:rsidR="00353E23" w:rsidRPr="00F30897" w14:paraId="34783496" w14:textId="77777777" w:rsidTr="004B2BC5">
        <w:trPr>
          <w:trHeight w:val="510"/>
        </w:trPr>
        <w:tc>
          <w:tcPr>
            <w:tcW w:w="1716" w:type="dxa"/>
            <w:gridSpan w:val="2"/>
            <w:shd w:val="clear" w:color="auto" w:fill="DEEAF6" w:themeFill="accent1" w:themeFillTint="33"/>
            <w:vAlign w:val="center"/>
          </w:tcPr>
          <w:p w14:paraId="53D622C3" w14:textId="77777777" w:rsidR="00353E23" w:rsidRPr="00C97FAD" w:rsidRDefault="00353E23" w:rsidP="00201A13">
            <w:pPr>
              <w:pStyle w:val="Akapitzlist"/>
              <w:ind w:left="0"/>
              <w:jc w:val="center"/>
              <w:rPr>
                <w:rFonts w:ascii="Bookman Old Style" w:hAnsi="Bookman Old Style"/>
                <w:sz w:val="18"/>
                <w:szCs w:val="18"/>
              </w:rPr>
            </w:pPr>
            <w:r w:rsidRPr="00C97FAD">
              <w:rPr>
                <w:rFonts w:ascii="Bookman Old Style" w:hAnsi="Bookman Old Style"/>
                <w:sz w:val="18"/>
                <w:szCs w:val="18"/>
              </w:rPr>
              <w:t>WYSOKOŚĆ POWIERZONEGO GRANTU [PLN]:</w:t>
            </w:r>
          </w:p>
        </w:tc>
        <w:tc>
          <w:tcPr>
            <w:tcW w:w="1006" w:type="dxa"/>
            <w:vAlign w:val="center"/>
          </w:tcPr>
          <w:p w14:paraId="59006BEE" w14:textId="77777777" w:rsidR="00353E23" w:rsidRPr="00E5253D" w:rsidRDefault="00353E23" w:rsidP="00201A13">
            <w:pPr>
              <w:pStyle w:val="Akapitzlist"/>
              <w:ind w:left="0"/>
              <w:jc w:val="center"/>
              <w:rPr>
                <w:rFonts w:ascii="Bookman Old Style" w:hAnsi="Bookman Old Style"/>
                <w:b/>
                <w:sz w:val="20"/>
                <w:szCs w:val="20"/>
              </w:rPr>
            </w:pPr>
          </w:p>
        </w:tc>
        <w:tc>
          <w:tcPr>
            <w:tcW w:w="6338" w:type="dxa"/>
            <w:gridSpan w:val="7"/>
            <w:shd w:val="clear" w:color="auto" w:fill="DEEAF6" w:themeFill="accent1" w:themeFillTint="33"/>
          </w:tcPr>
          <w:p w14:paraId="0039622E" w14:textId="77777777" w:rsidR="00353E23" w:rsidRPr="00F30897" w:rsidRDefault="00353E23" w:rsidP="00201A13">
            <w:pPr>
              <w:pStyle w:val="Akapitzlist"/>
              <w:ind w:left="0"/>
              <w:rPr>
                <w:rFonts w:ascii="Bookman Old Style" w:hAnsi="Bookman Old Style"/>
                <w:sz w:val="20"/>
                <w:szCs w:val="20"/>
              </w:rPr>
            </w:pPr>
          </w:p>
        </w:tc>
      </w:tr>
      <w:tr w:rsidR="00353E23" w:rsidRPr="00F30897" w14:paraId="0B97878D" w14:textId="77777777" w:rsidTr="004B2BC5">
        <w:trPr>
          <w:trHeight w:val="510"/>
        </w:trPr>
        <w:tc>
          <w:tcPr>
            <w:tcW w:w="1716" w:type="dxa"/>
            <w:gridSpan w:val="2"/>
            <w:shd w:val="clear" w:color="auto" w:fill="DEEAF6" w:themeFill="accent1" w:themeFillTint="33"/>
            <w:vAlign w:val="center"/>
          </w:tcPr>
          <w:p w14:paraId="028628FA" w14:textId="77777777" w:rsidR="00353E23" w:rsidRPr="00C97FAD" w:rsidRDefault="00353E23" w:rsidP="00201A13">
            <w:pPr>
              <w:pStyle w:val="Akapitzlist"/>
              <w:ind w:left="0"/>
              <w:jc w:val="center"/>
              <w:rPr>
                <w:rFonts w:ascii="Bookman Old Style" w:hAnsi="Bookman Old Style"/>
                <w:sz w:val="18"/>
                <w:szCs w:val="18"/>
              </w:rPr>
            </w:pPr>
            <w:r>
              <w:rPr>
                <w:rFonts w:ascii="Bookman Old Style" w:hAnsi="Bookman Old Style"/>
                <w:sz w:val="18"/>
                <w:szCs w:val="18"/>
              </w:rPr>
              <w:t>WARTOŚĆ PROJEKTU</w:t>
            </w:r>
            <w:r w:rsidRPr="00C97FAD">
              <w:rPr>
                <w:rFonts w:ascii="Bookman Old Style" w:hAnsi="Bookman Old Style"/>
                <w:sz w:val="18"/>
                <w:szCs w:val="18"/>
              </w:rPr>
              <w:t xml:space="preserve"> [PLN]:</w:t>
            </w:r>
          </w:p>
        </w:tc>
        <w:tc>
          <w:tcPr>
            <w:tcW w:w="2834" w:type="dxa"/>
            <w:gridSpan w:val="4"/>
            <w:shd w:val="clear" w:color="auto" w:fill="DEEAF6" w:themeFill="accent1" w:themeFillTint="33"/>
          </w:tcPr>
          <w:p w14:paraId="6FDEAF72" w14:textId="77777777" w:rsidR="00353E23" w:rsidRPr="00F30897" w:rsidRDefault="00353E23" w:rsidP="00201A13">
            <w:pPr>
              <w:pStyle w:val="Akapitzlist"/>
              <w:ind w:left="0"/>
              <w:rPr>
                <w:rFonts w:ascii="Bookman Old Style" w:hAnsi="Bookman Old Style"/>
                <w:sz w:val="20"/>
                <w:szCs w:val="20"/>
              </w:rPr>
            </w:pPr>
          </w:p>
        </w:tc>
        <w:tc>
          <w:tcPr>
            <w:tcW w:w="1006" w:type="dxa"/>
            <w:shd w:val="clear" w:color="auto" w:fill="auto"/>
            <w:vAlign w:val="center"/>
          </w:tcPr>
          <w:p w14:paraId="4CFDA433" w14:textId="77777777" w:rsidR="00353E23" w:rsidRPr="00E5253D" w:rsidRDefault="00353E23" w:rsidP="00201A13">
            <w:pPr>
              <w:pStyle w:val="Akapitzlist"/>
              <w:ind w:left="0"/>
              <w:jc w:val="center"/>
              <w:rPr>
                <w:rFonts w:ascii="Bookman Old Style" w:hAnsi="Bookman Old Style"/>
                <w:b/>
                <w:sz w:val="20"/>
                <w:szCs w:val="20"/>
              </w:rPr>
            </w:pPr>
          </w:p>
        </w:tc>
        <w:tc>
          <w:tcPr>
            <w:tcW w:w="3504" w:type="dxa"/>
            <w:gridSpan w:val="3"/>
            <w:shd w:val="clear" w:color="auto" w:fill="DEEAF6" w:themeFill="accent1" w:themeFillTint="33"/>
          </w:tcPr>
          <w:p w14:paraId="399105C7" w14:textId="77777777" w:rsidR="00353E23" w:rsidRPr="00F30897" w:rsidRDefault="00353E23" w:rsidP="00201A13">
            <w:pPr>
              <w:pStyle w:val="Akapitzlist"/>
              <w:ind w:left="0"/>
              <w:rPr>
                <w:rFonts w:ascii="Bookman Old Style" w:hAnsi="Bookman Old Style"/>
                <w:sz w:val="20"/>
                <w:szCs w:val="20"/>
              </w:rPr>
            </w:pPr>
          </w:p>
        </w:tc>
      </w:tr>
      <w:tr w:rsidR="00353E23" w:rsidRPr="00F30897" w14:paraId="6F5AC972" w14:textId="77777777" w:rsidTr="004B2BC5">
        <w:trPr>
          <w:trHeight w:val="261"/>
        </w:trPr>
        <w:tc>
          <w:tcPr>
            <w:tcW w:w="9060" w:type="dxa"/>
            <w:gridSpan w:val="10"/>
            <w:shd w:val="clear" w:color="auto" w:fill="BDD6EE" w:themeFill="accent1" w:themeFillTint="66"/>
          </w:tcPr>
          <w:p w14:paraId="4F37E10C" w14:textId="77777777" w:rsidR="00353E23" w:rsidRDefault="00353E23" w:rsidP="00201A13">
            <w:pPr>
              <w:rPr>
                <w:rFonts w:ascii="Bookman Old Style" w:hAnsi="Bookman Old Style"/>
                <w:sz w:val="20"/>
                <w:szCs w:val="20"/>
              </w:rPr>
            </w:pPr>
            <w:r w:rsidRPr="00F3246D">
              <w:rPr>
                <w:rFonts w:ascii="Bookman Old Style" w:hAnsi="Bookman Old Style"/>
                <w:sz w:val="20"/>
                <w:szCs w:val="20"/>
              </w:rPr>
              <w:t>*</w:t>
            </w:r>
            <w:r>
              <w:rPr>
                <w:rFonts w:ascii="Bookman Old Style" w:hAnsi="Bookman Old Style"/>
                <w:sz w:val="20"/>
                <w:szCs w:val="20"/>
              </w:rPr>
              <w:t xml:space="preserve"> W przypadku wniosku zaliczkowego zerowego należy wstawić datę </w:t>
            </w:r>
          </w:p>
          <w:p w14:paraId="2DC1655F" w14:textId="77777777" w:rsidR="00353E23" w:rsidRPr="00F3246D" w:rsidRDefault="00353E23" w:rsidP="00201A13">
            <w:pPr>
              <w:rPr>
                <w:rFonts w:ascii="Bookman Old Style" w:hAnsi="Bookman Old Style"/>
                <w:sz w:val="20"/>
                <w:szCs w:val="20"/>
              </w:rPr>
            </w:pPr>
            <w:r>
              <w:rPr>
                <w:rFonts w:ascii="Bookman Old Style" w:hAnsi="Bookman Old Style"/>
                <w:sz w:val="16"/>
                <w:szCs w:val="16"/>
              </w:rPr>
              <w:t xml:space="preserve">Wybór dowolnego dnia z kalendarza spowoduje wyświetlenie daty w formule [mm </w:t>
            </w:r>
            <w:proofErr w:type="spellStart"/>
            <w:r>
              <w:rPr>
                <w:rFonts w:ascii="Bookman Old Style" w:hAnsi="Bookman Old Style"/>
                <w:sz w:val="16"/>
                <w:szCs w:val="16"/>
              </w:rPr>
              <w:t>rrrr</w:t>
            </w:r>
            <w:proofErr w:type="spellEnd"/>
            <w:r>
              <w:rPr>
                <w:rFonts w:ascii="Bookman Old Style" w:hAnsi="Bookman Old Style"/>
                <w:sz w:val="16"/>
                <w:szCs w:val="16"/>
              </w:rPr>
              <w:t>]</w:t>
            </w:r>
          </w:p>
        </w:tc>
      </w:tr>
    </w:tbl>
    <w:p w14:paraId="08EF15C0" w14:textId="77777777" w:rsidR="00353E23" w:rsidRDefault="00353E23" w:rsidP="00353E23">
      <w:pPr>
        <w:rPr>
          <w:rFonts w:ascii="Bookman Old Style" w:hAnsi="Bookman Old Style"/>
        </w:rPr>
      </w:pPr>
    </w:p>
    <w:tbl>
      <w:tblPr>
        <w:tblStyle w:val="Tabela-Siatka"/>
        <w:tblW w:w="0" w:type="auto"/>
        <w:tblBorders>
          <w:insideH w:val="none" w:sz="0" w:space="0" w:color="auto"/>
          <w:insideV w:val="none" w:sz="0" w:space="0" w:color="auto"/>
        </w:tblBorders>
        <w:shd w:val="clear" w:color="auto" w:fill="BDD6EE" w:themeFill="accent1" w:themeFillTint="66"/>
        <w:tblLook w:val="04A0" w:firstRow="1" w:lastRow="0" w:firstColumn="1" w:lastColumn="0" w:noHBand="0" w:noVBand="1"/>
      </w:tblPr>
      <w:tblGrid>
        <w:gridCol w:w="401"/>
        <w:gridCol w:w="3901"/>
        <w:gridCol w:w="404"/>
        <w:gridCol w:w="3956"/>
        <w:gridCol w:w="398"/>
      </w:tblGrid>
      <w:tr w:rsidR="00353E23" w14:paraId="5D6ABD72" w14:textId="77777777" w:rsidTr="00201A13">
        <w:trPr>
          <w:trHeight w:hRule="exact" w:val="261"/>
        </w:trPr>
        <w:tc>
          <w:tcPr>
            <w:tcW w:w="421" w:type="dxa"/>
            <w:vMerge w:val="restart"/>
            <w:shd w:val="clear" w:color="auto" w:fill="BDD6EE" w:themeFill="accent1" w:themeFillTint="66"/>
          </w:tcPr>
          <w:p w14:paraId="572219A0" w14:textId="77777777" w:rsidR="00353E23" w:rsidRDefault="00353E23" w:rsidP="00201A13">
            <w:pPr>
              <w:rPr>
                <w:rFonts w:ascii="Bookman Old Style" w:hAnsi="Bookman Old Style"/>
              </w:rPr>
            </w:pPr>
          </w:p>
        </w:tc>
        <w:tc>
          <w:tcPr>
            <w:tcW w:w="3969" w:type="dxa"/>
            <w:tcBorders>
              <w:bottom w:val="single" w:sz="4" w:space="0" w:color="auto"/>
            </w:tcBorders>
            <w:shd w:val="clear" w:color="auto" w:fill="BDD6EE" w:themeFill="accent1" w:themeFillTint="66"/>
          </w:tcPr>
          <w:p w14:paraId="523DF5C7" w14:textId="77777777" w:rsidR="00353E23" w:rsidRDefault="00353E23" w:rsidP="00201A13">
            <w:pPr>
              <w:rPr>
                <w:rFonts w:ascii="Bookman Old Style" w:hAnsi="Bookman Old Style"/>
              </w:rPr>
            </w:pPr>
          </w:p>
        </w:tc>
        <w:tc>
          <w:tcPr>
            <w:tcW w:w="425" w:type="dxa"/>
            <w:shd w:val="clear" w:color="auto" w:fill="BDD6EE" w:themeFill="accent1" w:themeFillTint="66"/>
          </w:tcPr>
          <w:p w14:paraId="2E0AA74A" w14:textId="77777777" w:rsidR="00353E23" w:rsidRDefault="00353E23" w:rsidP="00201A13">
            <w:pPr>
              <w:rPr>
                <w:rFonts w:ascii="Bookman Old Style" w:hAnsi="Bookman Old Style"/>
              </w:rPr>
            </w:pPr>
          </w:p>
        </w:tc>
        <w:tc>
          <w:tcPr>
            <w:tcW w:w="3827" w:type="dxa"/>
            <w:tcBorders>
              <w:bottom w:val="single" w:sz="4" w:space="0" w:color="auto"/>
            </w:tcBorders>
            <w:shd w:val="clear" w:color="auto" w:fill="BDD6EE" w:themeFill="accent1" w:themeFillTint="66"/>
          </w:tcPr>
          <w:p w14:paraId="69C08D1C" w14:textId="77777777" w:rsidR="00353E23" w:rsidRDefault="00353E23" w:rsidP="00201A13">
            <w:pPr>
              <w:rPr>
                <w:rFonts w:ascii="Bookman Old Style" w:hAnsi="Bookman Old Style"/>
              </w:rPr>
            </w:pPr>
          </w:p>
        </w:tc>
        <w:tc>
          <w:tcPr>
            <w:tcW w:w="418" w:type="dxa"/>
            <w:vMerge w:val="restart"/>
            <w:shd w:val="clear" w:color="auto" w:fill="BDD6EE" w:themeFill="accent1" w:themeFillTint="66"/>
          </w:tcPr>
          <w:p w14:paraId="1AF2531A" w14:textId="77777777" w:rsidR="00353E23" w:rsidRDefault="00353E23" w:rsidP="00201A13">
            <w:pPr>
              <w:rPr>
                <w:rFonts w:ascii="Bookman Old Style" w:hAnsi="Bookman Old Style"/>
              </w:rPr>
            </w:pPr>
          </w:p>
        </w:tc>
      </w:tr>
      <w:tr w:rsidR="00353E23" w14:paraId="692EF897" w14:textId="77777777" w:rsidTr="00201A13">
        <w:trPr>
          <w:trHeight w:val="1531"/>
        </w:trPr>
        <w:tc>
          <w:tcPr>
            <w:tcW w:w="421" w:type="dxa"/>
            <w:vMerge/>
            <w:tcBorders>
              <w:right w:val="single" w:sz="4" w:space="0" w:color="auto"/>
            </w:tcBorders>
            <w:shd w:val="clear" w:color="auto" w:fill="BDD6EE" w:themeFill="accent1" w:themeFillTint="66"/>
          </w:tcPr>
          <w:p w14:paraId="62F2B6AC" w14:textId="77777777" w:rsidR="00353E23" w:rsidRDefault="00353E23" w:rsidP="00201A13">
            <w:pPr>
              <w:rPr>
                <w:rFonts w:ascii="Bookman Old Style" w:hAnsi="Bookman Old Style"/>
              </w:rPr>
            </w:pP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1E10484" w14:textId="36B4315E" w:rsidR="00353E23" w:rsidRPr="000F04E9" w:rsidRDefault="00353E23" w:rsidP="00201A13">
            <w:pPr>
              <w:jc w:val="center"/>
              <w:rPr>
                <w:rFonts w:ascii="Bookman Old Style" w:hAnsi="Bookman Old Style"/>
                <w:sz w:val="16"/>
                <w:szCs w:val="16"/>
              </w:rPr>
            </w:pPr>
            <w:r>
              <w:rPr>
                <w:rFonts w:ascii="Bookman Old Style" w:hAnsi="Bookman Old Style"/>
              </w:rPr>
              <w:t>……………………………………</w:t>
            </w:r>
            <w:r>
              <w:rPr>
                <w:rFonts w:ascii="Bookman Old Style" w:hAnsi="Bookman Old Style"/>
              </w:rPr>
              <w:br/>
            </w:r>
            <w:r w:rsidRPr="00F300EF">
              <w:rPr>
                <w:rFonts w:ascii="Bookman Old Style" w:hAnsi="Bookman Old Style"/>
                <w:sz w:val="16"/>
                <w:szCs w:val="16"/>
              </w:rPr>
              <w:t>Miejscowość; data</w:t>
            </w:r>
          </w:p>
        </w:tc>
        <w:tc>
          <w:tcPr>
            <w:tcW w:w="425" w:type="dxa"/>
            <w:tcBorders>
              <w:left w:val="single" w:sz="4" w:space="0" w:color="auto"/>
              <w:right w:val="single" w:sz="4" w:space="0" w:color="auto"/>
            </w:tcBorders>
            <w:shd w:val="clear" w:color="auto" w:fill="BDD6EE" w:themeFill="accent1" w:themeFillTint="66"/>
          </w:tcPr>
          <w:p w14:paraId="10772F32" w14:textId="77777777" w:rsidR="00353E23" w:rsidRDefault="00353E23" w:rsidP="00201A13">
            <w:pPr>
              <w:rPr>
                <w:rFonts w:ascii="Bookman Old Style" w:hAnsi="Bookman Old Style"/>
              </w:rPr>
            </w:pP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75A5294" w14:textId="77777777" w:rsidR="00353E23" w:rsidRDefault="00353E23" w:rsidP="00201A13">
            <w:pPr>
              <w:jc w:val="center"/>
              <w:rPr>
                <w:rFonts w:ascii="Bookman Old Style" w:hAnsi="Bookman Old Style"/>
              </w:rPr>
            </w:pPr>
          </w:p>
          <w:p w14:paraId="6F1EC131" w14:textId="77777777" w:rsidR="00353E23" w:rsidRDefault="00353E23" w:rsidP="00201A13">
            <w:pPr>
              <w:jc w:val="center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……………………………………………</w:t>
            </w:r>
            <w:r>
              <w:rPr>
                <w:rFonts w:ascii="Bookman Old Style" w:hAnsi="Bookman Old Style"/>
              </w:rPr>
              <w:br/>
            </w:r>
            <w:r w:rsidRPr="00F300EF">
              <w:rPr>
                <w:rFonts w:ascii="Bookman Old Style" w:hAnsi="Bookman Old Style"/>
                <w:sz w:val="16"/>
                <w:szCs w:val="16"/>
              </w:rPr>
              <w:t>Podpis/y osoby/</w:t>
            </w:r>
            <w:proofErr w:type="spellStart"/>
            <w:r w:rsidRPr="00F300EF">
              <w:rPr>
                <w:rFonts w:ascii="Bookman Old Style" w:hAnsi="Bookman Old Style"/>
                <w:sz w:val="16"/>
                <w:szCs w:val="16"/>
              </w:rPr>
              <w:t>ób</w:t>
            </w:r>
            <w:proofErr w:type="spellEnd"/>
            <w:r w:rsidRPr="00F300EF">
              <w:rPr>
                <w:rFonts w:ascii="Bookman Old Style" w:hAnsi="Bookman Old Style"/>
                <w:sz w:val="16"/>
                <w:szCs w:val="16"/>
              </w:rPr>
              <w:t xml:space="preserve"> reprezentującej/</w:t>
            </w:r>
            <w:proofErr w:type="spellStart"/>
            <w:r w:rsidRPr="00F300EF">
              <w:rPr>
                <w:rFonts w:ascii="Bookman Old Style" w:hAnsi="Bookman Old Style"/>
                <w:sz w:val="16"/>
                <w:szCs w:val="16"/>
              </w:rPr>
              <w:t>ych</w:t>
            </w:r>
            <w:proofErr w:type="spellEnd"/>
            <w:r w:rsidRPr="00F300EF">
              <w:rPr>
                <w:rFonts w:ascii="Bookman Old Style" w:hAnsi="Bookman Old Style"/>
                <w:sz w:val="16"/>
                <w:szCs w:val="16"/>
              </w:rPr>
              <w:t xml:space="preserve"> </w:t>
            </w:r>
            <w:r w:rsidRPr="00F300EF">
              <w:rPr>
                <w:rFonts w:ascii="Bookman Old Style" w:hAnsi="Bookman Old Style"/>
                <w:sz w:val="16"/>
                <w:szCs w:val="16"/>
              </w:rPr>
              <w:br/>
            </w:r>
            <w:proofErr w:type="spellStart"/>
            <w:r w:rsidRPr="00F300EF">
              <w:rPr>
                <w:rFonts w:ascii="Bookman Old Style" w:hAnsi="Bookman Old Style"/>
                <w:sz w:val="16"/>
                <w:szCs w:val="16"/>
              </w:rPr>
              <w:t>Grantobiorcę</w:t>
            </w:r>
            <w:proofErr w:type="spellEnd"/>
          </w:p>
        </w:tc>
        <w:tc>
          <w:tcPr>
            <w:tcW w:w="418" w:type="dxa"/>
            <w:vMerge/>
            <w:tcBorders>
              <w:left w:val="single" w:sz="4" w:space="0" w:color="auto"/>
            </w:tcBorders>
            <w:shd w:val="clear" w:color="auto" w:fill="BDD6EE" w:themeFill="accent1" w:themeFillTint="66"/>
          </w:tcPr>
          <w:p w14:paraId="09E6754E" w14:textId="77777777" w:rsidR="00353E23" w:rsidRDefault="00353E23" w:rsidP="00201A13">
            <w:pPr>
              <w:rPr>
                <w:rFonts w:ascii="Bookman Old Style" w:hAnsi="Bookman Old Style"/>
              </w:rPr>
            </w:pPr>
          </w:p>
        </w:tc>
      </w:tr>
      <w:tr w:rsidR="00353E23" w14:paraId="18C68956" w14:textId="77777777" w:rsidTr="004B2BC5">
        <w:trPr>
          <w:trHeight w:hRule="exact" w:val="76"/>
        </w:trPr>
        <w:tc>
          <w:tcPr>
            <w:tcW w:w="421" w:type="dxa"/>
            <w:vMerge/>
            <w:shd w:val="clear" w:color="auto" w:fill="BDD6EE" w:themeFill="accent1" w:themeFillTint="66"/>
          </w:tcPr>
          <w:p w14:paraId="4A03AF18" w14:textId="77777777" w:rsidR="00353E23" w:rsidRDefault="00353E23" w:rsidP="00201A13">
            <w:pPr>
              <w:rPr>
                <w:rFonts w:ascii="Bookman Old Style" w:hAnsi="Bookman Old Style"/>
              </w:rPr>
            </w:pPr>
          </w:p>
        </w:tc>
        <w:tc>
          <w:tcPr>
            <w:tcW w:w="3969" w:type="dxa"/>
            <w:tcBorders>
              <w:top w:val="single" w:sz="4" w:space="0" w:color="auto"/>
            </w:tcBorders>
            <w:shd w:val="clear" w:color="auto" w:fill="BDD6EE" w:themeFill="accent1" w:themeFillTint="66"/>
          </w:tcPr>
          <w:p w14:paraId="0A60F753" w14:textId="77777777" w:rsidR="00353E23" w:rsidRDefault="00353E23" w:rsidP="00201A13">
            <w:pPr>
              <w:rPr>
                <w:rFonts w:ascii="Bookman Old Style" w:hAnsi="Bookman Old Style"/>
              </w:rPr>
            </w:pPr>
          </w:p>
        </w:tc>
        <w:tc>
          <w:tcPr>
            <w:tcW w:w="425" w:type="dxa"/>
            <w:shd w:val="clear" w:color="auto" w:fill="BDD6EE" w:themeFill="accent1" w:themeFillTint="66"/>
          </w:tcPr>
          <w:p w14:paraId="44FCE931" w14:textId="77777777" w:rsidR="00353E23" w:rsidRDefault="00353E23" w:rsidP="00201A13">
            <w:pPr>
              <w:rPr>
                <w:rFonts w:ascii="Bookman Old Style" w:hAnsi="Bookman Old Style"/>
              </w:rPr>
            </w:pPr>
          </w:p>
        </w:tc>
        <w:tc>
          <w:tcPr>
            <w:tcW w:w="3827" w:type="dxa"/>
            <w:tcBorders>
              <w:top w:val="single" w:sz="4" w:space="0" w:color="auto"/>
            </w:tcBorders>
            <w:shd w:val="clear" w:color="auto" w:fill="BDD6EE" w:themeFill="accent1" w:themeFillTint="66"/>
          </w:tcPr>
          <w:p w14:paraId="358AE5ED" w14:textId="77777777" w:rsidR="00353E23" w:rsidRDefault="00353E23" w:rsidP="00201A13">
            <w:pPr>
              <w:rPr>
                <w:rFonts w:ascii="Bookman Old Style" w:hAnsi="Bookman Old Style"/>
              </w:rPr>
            </w:pPr>
          </w:p>
        </w:tc>
        <w:tc>
          <w:tcPr>
            <w:tcW w:w="418" w:type="dxa"/>
            <w:vMerge/>
            <w:shd w:val="clear" w:color="auto" w:fill="BDD6EE" w:themeFill="accent1" w:themeFillTint="66"/>
          </w:tcPr>
          <w:p w14:paraId="2CA388DE" w14:textId="77777777" w:rsidR="00353E23" w:rsidRDefault="00353E23" w:rsidP="00201A13">
            <w:pPr>
              <w:rPr>
                <w:rFonts w:ascii="Bookman Old Style" w:hAnsi="Bookman Old Style"/>
              </w:rPr>
            </w:pPr>
          </w:p>
        </w:tc>
      </w:tr>
    </w:tbl>
    <w:p w14:paraId="138F762C" w14:textId="77777777" w:rsidR="00353E23" w:rsidRPr="00A0786D" w:rsidRDefault="00353E23" w:rsidP="00353E23">
      <w:pPr>
        <w:rPr>
          <w:rFonts w:ascii="Bookman Old Style" w:hAnsi="Bookman Old Style"/>
        </w:rPr>
      </w:pPr>
    </w:p>
    <w:p w14:paraId="01B525DE" w14:textId="77777777" w:rsidR="00353E23" w:rsidRPr="00AC5E63" w:rsidRDefault="00353E23" w:rsidP="00353E23">
      <w:pPr>
        <w:spacing w:before="0" w:after="0" w:line="240" w:lineRule="auto"/>
        <w:rPr>
          <w:rFonts w:cstheme="minorHAnsi"/>
          <w:sz w:val="20"/>
          <w:szCs w:val="20"/>
        </w:rPr>
      </w:pPr>
    </w:p>
    <w:p w14:paraId="1D7A6BC0" w14:textId="35CF38CB" w:rsidR="00353E23" w:rsidRDefault="00353E23" w:rsidP="00353E23">
      <w:pPr>
        <w:rPr>
          <w:rFonts w:cstheme="minorHAnsi"/>
          <w:b/>
          <w:sz w:val="20"/>
          <w:szCs w:val="20"/>
        </w:rPr>
      </w:pPr>
    </w:p>
    <w:p w14:paraId="69C29232" w14:textId="4D6BCBF0" w:rsidR="004B2BC5" w:rsidRDefault="004B2BC5" w:rsidP="00353E23">
      <w:pPr>
        <w:rPr>
          <w:rFonts w:cstheme="minorHAnsi"/>
          <w:b/>
          <w:sz w:val="20"/>
          <w:szCs w:val="20"/>
        </w:rPr>
      </w:pPr>
    </w:p>
    <w:p w14:paraId="3B7BA622" w14:textId="11A12811" w:rsidR="003D0D06" w:rsidRDefault="003D0D06" w:rsidP="00353E23">
      <w:pPr>
        <w:rPr>
          <w:rFonts w:cstheme="minorHAnsi"/>
          <w:b/>
          <w:sz w:val="20"/>
          <w:szCs w:val="20"/>
        </w:rPr>
      </w:pPr>
    </w:p>
    <w:p w14:paraId="6E8AD31D" w14:textId="5ED1EF8D" w:rsidR="003D0D06" w:rsidRDefault="003D0D06" w:rsidP="00353E23">
      <w:pPr>
        <w:rPr>
          <w:rFonts w:cstheme="minorHAnsi"/>
          <w:b/>
          <w:sz w:val="20"/>
          <w:szCs w:val="20"/>
        </w:rPr>
      </w:pPr>
    </w:p>
    <w:p w14:paraId="36DFE358" w14:textId="462168C1" w:rsidR="003D0D06" w:rsidRDefault="003D0D06" w:rsidP="00353E23">
      <w:pPr>
        <w:rPr>
          <w:rFonts w:cstheme="minorHAnsi"/>
          <w:b/>
          <w:sz w:val="20"/>
          <w:szCs w:val="20"/>
        </w:rPr>
      </w:pPr>
    </w:p>
    <w:p w14:paraId="0ABCA063" w14:textId="0161BB81" w:rsidR="003D0D06" w:rsidRDefault="003D0D06" w:rsidP="00353E23">
      <w:pPr>
        <w:rPr>
          <w:rFonts w:cstheme="minorHAnsi"/>
          <w:b/>
          <w:sz w:val="20"/>
          <w:szCs w:val="20"/>
        </w:rPr>
      </w:pPr>
    </w:p>
    <w:p w14:paraId="1D62E68F" w14:textId="7633B33F" w:rsidR="003D0D06" w:rsidRDefault="003D0D06" w:rsidP="00353E23">
      <w:pPr>
        <w:rPr>
          <w:rFonts w:cstheme="minorHAnsi"/>
          <w:b/>
          <w:sz w:val="20"/>
          <w:szCs w:val="20"/>
        </w:rPr>
      </w:pPr>
    </w:p>
    <w:p w14:paraId="38705F2D" w14:textId="4A001724" w:rsidR="003D0D06" w:rsidRDefault="003D0D06" w:rsidP="00353E23">
      <w:pPr>
        <w:rPr>
          <w:rFonts w:cstheme="minorHAnsi"/>
          <w:b/>
          <w:sz w:val="20"/>
          <w:szCs w:val="20"/>
        </w:rPr>
      </w:pPr>
    </w:p>
    <w:p w14:paraId="00849919" w14:textId="6200D342" w:rsidR="003D0D06" w:rsidRDefault="003D0D06" w:rsidP="00353E23">
      <w:pPr>
        <w:rPr>
          <w:rFonts w:cstheme="minorHAnsi"/>
          <w:b/>
          <w:sz w:val="20"/>
          <w:szCs w:val="20"/>
        </w:rPr>
      </w:pPr>
    </w:p>
    <w:p w14:paraId="7A9A2F4E" w14:textId="77777777" w:rsidR="00D61DA3" w:rsidRDefault="00D61DA3" w:rsidP="00D61DA3">
      <w:pPr>
        <w:spacing w:before="0" w:after="0" w:line="240" w:lineRule="auto"/>
        <w:rPr>
          <w:rFonts w:cstheme="minorHAnsi"/>
          <w:sz w:val="20"/>
          <w:szCs w:val="20"/>
        </w:rPr>
      </w:pPr>
    </w:p>
    <w:p w14:paraId="6F51C86B" w14:textId="77777777" w:rsidR="002C2106" w:rsidRDefault="002C2106" w:rsidP="00D61DA3">
      <w:pPr>
        <w:spacing w:before="0" w:after="0" w:line="240" w:lineRule="auto"/>
        <w:rPr>
          <w:rFonts w:cstheme="minorHAnsi"/>
          <w:sz w:val="20"/>
          <w:szCs w:val="20"/>
        </w:rPr>
        <w:sectPr w:rsidR="002C2106" w:rsidSect="0072043D">
          <w:pgSz w:w="11906" w:h="16838"/>
          <w:pgMar w:top="1588" w:right="1418" w:bottom="993" w:left="1418" w:header="340" w:footer="709" w:gutter="0"/>
          <w:cols w:space="708"/>
          <w:docGrid w:linePitch="360"/>
        </w:sectPr>
      </w:pPr>
    </w:p>
    <w:p w14:paraId="3B2A32D3" w14:textId="1CAE8C87" w:rsidR="00D61DA3" w:rsidRDefault="00D61DA3" w:rsidP="00D61DA3">
      <w:pPr>
        <w:spacing w:before="0" w:after="0" w:line="240" w:lineRule="auto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lastRenderedPageBreak/>
        <w:t>Załącznik nr 3 - Wzór upoważnienia do przetwarzania danych osobowych</w:t>
      </w:r>
    </w:p>
    <w:p w14:paraId="09E40BAF" w14:textId="77777777" w:rsidR="00D61DA3" w:rsidRDefault="00D61DA3" w:rsidP="00D61DA3">
      <w:pPr>
        <w:spacing w:before="0" w:after="0" w:line="240" w:lineRule="auto"/>
        <w:rPr>
          <w:rFonts w:cstheme="minorHAnsi"/>
          <w:sz w:val="20"/>
          <w:szCs w:val="20"/>
        </w:rPr>
      </w:pPr>
    </w:p>
    <w:p w14:paraId="5CECADBB" w14:textId="77777777" w:rsidR="00D61DA3" w:rsidRPr="00AC5E63" w:rsidRDefault="00D61DA3" w:rsidP="00D61DA3">
      <w:pPr>
        <w:pStyle w:val="Nagwek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</w:rPr>
      </w:pPr>
      <w:r w:rsidRPr="00AC5E63">
        <w:rPr>
          <w:b/>
        </w:rPr>
        <w:t>Wzór upoważnienia do przetwarzania danych osobowych</w:t>
      </w:r>
    </w:p>
    <w:p w14:paraId="4EDB3367" w14:textId="77777777" w:rsidR="00D61DA3" w:rsidRPr="00985803" w:rsidRDefault="00D61DA3" w:rsidP="00D61DA3">
      <w:pPr>
        <w:spacing w:after="0" w:line="240" w:lineRule="auto"/>
        <w:jc w:val="center"/>
        <w:rPr>
          <w:rFonts w:cstheme="minorHAnsi"/>
          <w:b/>
          <w:bCs/>
          <w:noProof/>
        </w:rPr>
      </w:pPr>
      <w:r w:rsidRPr="00985803">
        <w:rPr>
          <w:rFonts w:cstheme="minorHAnsi"/>
          <w:b/>
          <w:bCs/>
          <w:noProof/>
        </w:rPr>
        <w:t>UPOWAŻNIENIE Nr______</w:t>
      </w:r>
      <w:r w:rsidRPr="00985803">
        <w:rPr>
          <w:rFonts w:cstheme="minorHAnsi"/>
          <w:b/>
          <w:bCs/>
          <w:noProof/>
        </w:rPr>
        <w:br/>
        <w:t xml:space="preserve">DO PRZETWARZANIA DANYCH OSOBOWYCH </w:t>
      </w:r>
    </w:p>
    <w:p w14:paraId="4A4FD68D" w14:textId="77777777" w:rsidR="00D61DA3" w:rsidRPr="00985803" w:rsidRDefault="00D61DA3" w:rsidP="00D61DA3">
      <w:pPr>
        <w:spacing w:after="0" w:line="240" w:lineRule="auto"/>
        <w:jc w:val="center"/>
        <w:rPr>
          <w:rFonts w:cstheme="minorHAnsi"/>
          <w:b/>
          <w:bCs/>
          <w:noProof/>
        </w:rPr>
      </w:pPr>
    </w:p>
    <w:p w14:paraId="73E6BAC8" w14:textId="77777777" w:rsidR="00D61DA3" w:rsidRPr="00985803" w:rsidRDefault="00D61DA3" w:rsidP="00D61DA3">
      <w:pPr>
        <w:spacing w:after="0" w:line="240" w:lineRule="auto"/>
        <w:jc w:val="center"/>
        <w:rPr>
          <w:rFonts w:cstheme="minorHAnsi"/>
          <w:b/>
          <w:bCs/>
          <w:noProof/>
        </w:rPr>
      </w:pPr>
    </w:p>
    <w:p w14:paraId="75988982" w14:textId="77777777" w:rsidR="00D61DA3" w:rsidRPr="00985803" w:rsidRDefault="00D61DA3" w:rsidP="00D61DA3">
      <w:pPr>
        <w:pStyle w:val="Text"/>
        <w:spacing w:after="0"/>
        <w:ind w:firstLine="0"/>
        <w:jc w:val="both"/>
        <w:rPr>
          <w:rFonts w:asciiTheme="minorHAnsi" w:hAnsiTheme="minorHAnsi" w:cstheme="minorHAnsi"/>
          <w:noProof/>
          <w:sz w:val="22"/>
          <w:szCs w:val="22"/>
          <w:lang w:val="pl-PL"/>
        </w:rPr>
      </w:pPr>
      <w:r w:rsidRPr="00985803">
        <w:rPr>
          <w:rFonts w:asciiTheme="minorHAnsi" w:hAnsiTheme="minorHAnsi" w:cstheme="minorHAnsi"/>
          <w:noProof/>
          <w:sz w:val="22"/>
          <w:szCs w:val="22"/>
          <w:lang w:val="pl-PL"/>
        </w:rPr>
        <w:t xml:space="preserve">Z dniem [_________________________] r., na podstawie art. </w:t>
      </w:r>
      <w:r w:rsidRPr="00985803">
        <w:rPr>
          <w:rFonts w:asciiTheme="minorHAnsi" w:eastAsia="Calibri" w:hAnsiTheme="minorHAnsi" w:cstheme="minorHAnsi"/>
          <w:sz w:val="22"/>
          <w:szCs w:val="22"/>
          <w:lang w:val="pl-PL" w:eastAsia="en-US"/>
        </w:rPr>
        <w:t>29 w związku z art. 28 rozporządzenia Parlamentu Europejskiego i Rady (UE) 2016/679 z dnia 27 kwietnia 2016 r. w sprawie ochrony osób fizycznych w związku z przetwarzaniem danych osobowych i w sprawie swobodnego przepływu takich danych oraz uchylenia dyrektywy 95/46/WE (ogólne rozporządzenie o ochronie danych) (Dz. Urz. UE. L 119 z 04.05.2016, str. 1) (dalej: RODO)</w:t>
      </w:r>
      <w:r w:rsidRPr="00985803">
        <w:rPr>
          <w:rFonts w:asciiTheme="minorHAnsi" w:hAnsiTheme="minorHAnsi" w:cstheme="minorHAnsi"/>
          <w:noProof/>
          <w:sz w:val="22"/>
          <w:szCs w:val="22"/>
          <w:lang w:val="pl-PL"/>
        </w:rPr>
        <w:t xml:space="preserve">, upoważniam [___________________________________________] do przetwarzania danych osobowych w zbiorze </w:t>
      </w:r>
      <w:r w:rsidRPr="00985803">
        <w:rPr>
          <w:rFonts w:asciiTheme="minorHAnsi" w:eastAsia="Calibri" w:hAnsiTheme="minorHAnsi" w:cstheme="minorHAnsi"/>
          <w:sz w:val="22"/>
          <w:szCs w:val="22"/>
          <w:lang w:val="pl-PL" w:eastAsia="en-US"/>
        </w:rPr>
        <w:t>[nazwa zbioru] w ramach Regionalnego Programu Operacyjnego Województwa Kujawsko-Pomorskiego na lata 2014-2020.</w:t>
      </w:r>
      <w:r w:rsidRPr="00985803">
        <w:rPr>
          <w:rFonts w:asciiTheme="minorHAnsi" w:hAnsiTheme="minorHAnsi" w:cstheme="minorHAnsi"/>
          <w:noProof/>
          <w:sz w:val="22"/>
          <w:szCs w:val="22"/>
          <w:lang w:val="pl-PL"/>
        </w:rPr>
        <w:t xml:space="preserve"> Upoważnienie wygasa z chwilą ustania Pana/Pani</w:t>
      </w:r>
      <w:r w:rsidRPr="00985803">
        <w:rPr>
          <w:rStyle w:val="Odwoanieprzypisudolnego"/>
          <w:rFonts w:asciiTheme="minorHAnsi" w:eastAsiaTheme="majorEastAsia" w:hAnsiTheme="minorHAnsi" w:cstheme="minorHAnsi"/>
          <w:noProof/>
          <w:sz w:val="22"/>
          <w:szCs w:val="22"/>
          <w:lang w:val="pl-PL"/>
        </w:rPr>
        <w:footnoteReference w:customMarkFollows="1" w:id="11"/>
        <w:sym w:font="Symbol" w:char="F02A"/>
      </w:r>
      <w:r w:rsidRPr="00985803">
        <w:rPr>
          <w:rFonts w:asciiTheme="minorHAnsi" w:hAnsiTheme="minorHAnsi" w:cstheme="minorHAnsi"/>
          <w:noProof/>
          <w:sz w:val="22"/>
          <w:szCs w:val="22"/>
          <w:lang w:val="pl-PL"/>
        </w:rPr>
        <w:t xml:space="preserve"> stosunku prawnego z [_________________________] lub z chwilą jego odowołania.</w:t>
      </w:r>
    </w:p>
    <w:p w14:paraId="77E02DFE" w14:textId="77777777" w:rsidR="00D61DA3" w:rsidRPr="00985803" w:rsidRDefault="00D61DA3" w:rsidP="00D61DA3">
      <w:pPr>
        <w:pStyle w:val="Text"/>
        <w:spacing w:after="0"/>
        <w:ind w:firstLine="0"/>
        <w:jc w:val="both"/>
        <w:rPr>
          <w:rFonts w:asciiTheme="minorHAnsi" w:hAnsiTheme="minorHAnsi" w:cstheme="minorHAnsi"/>
          <w:noProof/>
          <w:sz w:val="22"/>
          <w:szCs w:val="22"/>
          <w:lang w:val="pl-PL"/>
        </w:rPr>
      </w:pPr>
    </w:p>
    <w:p w14:paraId="6E516D85" w14:textId="77777777" w:rsidR="00D61DA3" w:rsidRPr="00985803" w:rsidRDefault="00D61DA3" w:rsidP="00D61DA3">
      <w:pPr>
        <w:pStyle w:val="Text"/>
        <w:spacing w:after="0"/>
        <w:ind w:firstLine="0"/>
        <w:jc w:val="both"/>
        <w:rPr>
          <w:rFonts w:asciiTheme="minorHAnsi" w:hAnsiTheme="minorHAnsi" w:cstheme="minorHAnsi"/>
          <w:noProof/>
          <w:sz w:val="22"/>
          <w:szCs w:val="22"/>
          <w:lang w:val="pl-PL"/>
        </w:rPr>
      </w:pPr>
    </w:p>
    <w:p w14:paraId="44E37815" w14:textId="77777777" w:rsidR="00D61DA3" w:rsidRPr="00985803" w:rsidRDefault="00D61DA3" w:rsidP="00D61DA3">
      <w:pPr>
        <w:spacing w:after="0" w:line="240" w:lineRule="auto"/>
        <w:rPr>
          <w:rFonts w:cstheme="minorHAnsi"/>
          <w:noProof/>
        </w:rPr>
      </w:pPr>
      <w:r w:rsidRPr="00985803">
        <w:rPr>
          <w:rFonts w:cstheme="minorHAnsi"/>
          <w:noProof/>
        </w:rPr>
        <w:t>_________________________________</w:t>
      </w:r>
      <w:r w:rsidRPr="00985803">
        <w:rPr>
          <w:rFonts w:cstheme="minorHAnsi"/>
          <w:noProof/>
        </w:rPr>
        <w:br/>
        <w:t>Czytelny podpis osoby upoważnionej do wydawania i odwoływania upoważnień.</w:t>
      </w:r>
    </w:p>
    <w:p w14:paraId="6582A5B4" w14:textId="77777777" w:rsidR="00D61DA3" w:rsidRPr="00985803" w:rsidRDefault="00D61DA3" w:rsidP="00D61DA3">
      <w:pPr>
        <w:pStyle w:val="Text"/>
        <w:spacing w:after="0"/>
        <w:ind w:left="5664" w:firstLine="708"/>
        <w:jc w:val="both"/>
        <w:rPr>
          <w:rFonts w:asciiTheme="minorHAnsi" w:hAnsiTheme="minorHAnsi" w:cstheme="minorHAnsi"/>
          <w:noProof/>
          <w:color w:val="000000"/>
          <w:spacing w:val="-1"/>
          <w:sz w:val="22"/>
          <w:szCs w:val="22"/>
          <w:lang w:val="pl-PL"/>
        </w:rPr>
      </w:pPr>
      <w:r w:rsidRPr="00985803">
        <w:rPr>
          <w:rFonts w:asciiTheme="minorHAnsi" w:hAnsiTheme="minorHAnsi" w:cstheme="minorHAnsi"/>
          <w:noProof/>
          <w:color w:val="000000"/>
          <w:spacing w:val="-1"/>
          <w:sz w:val="22"/>
          <w:szCs w:val="22"/>
          <w:lang w:val="pl-PL"/>
        </w:rPr>
        <w:t>Upoważnienie otrzymałem</w:t>
      </w:r>
    </w:p>
    <w:p w14:paraId="601BCFB1" w14:textId="77777777" w:rsidR="00D61DA3" w:rsidRPr="00985803" w:rsidRDefault="00D61DA3" w:rsidP="00D61DA3">
      <w:pPr>
        <w:pStyle w:val="Text"/>
        <w:spacing w:after="0"/>
        <w:ind w:firstLine="0"/>
        <w:jc w:val="both"/>
        <w:rPr>
          <w:rFonts w:asciiTheme="minorHAnsi" w:hAnsiTheme="minorHAnsi" w:cstheme="minorHAnsi"/>
          <w:noProof/>
          <w:color w:val="000000"/>
          <w:spacing w:val="-1"/>
          <w:sz w:val="22"/>
          <w:szCs w:val="22"/>
          <w:lang w:val="pl-PL"/>
        </w:rPr>
      </w:pPr>
    </w:p>
    <w:p w14:paraId="25FBA952" w14:textId="77777777" w:rsidR="00D61DA3" w:rsidRPr="00985803" w:rsidRDefault="00D61DA3" w:rsidP="00D61DA3">
      <w:pPr>
        <w:pStyle w:val="Text"/>
        <w:spacing w:after="0"/>
        <w:ind w:left="15" w:firstLine="0"/>
        <w:jc w:val="both"/>
        <w:rPr>
          <w:rFonts w:asciiTheme="minorHAnsi" w:hAnsiTheme="minorHAnsi" w:cstheme="minorHAnsi"/>
          <w:noProof/>
          <w:sz w:val="22"/>
          <w:szCs w:val="22"/>
          <w:lang w:val="pl-PL"/>
        </w:rPr>
      </w:pPr>
      <w:r w:rsidRPr="00985803">
        <w:rPr>
          <w:rFonts w:asciiTheme="minorHAnsi" w:hAnsiTheme="minorHAnsi" w:cstheme="minorHAnsi"/>
          <w:noProof/>
          <w:sz w:val="22"/>
          <w:szCs w:val="22"/>
          <w:lang w:val="pl-PL"/>
        </w:rPr>
        <w:t xml:space="preserve">                                                                                                                              </w:t>
      </w:r>
    </w:p>
    <w:p w14:paraId="429B7778" w14:textId="77777777" w:rsidR="00D61DA3" w:rsidRPr="00985803" w:rsidRDefault="00D61DA3" w:rsidP="00D61DA3">
      <w:pPr>
        <w:pStyle w:val="Text"/>
        <w:spacing w:after="0"/>
        <w:ind w:left="15" w:firstLine="0"/>
        <w:jc w:val="right"/>
        <w:rPr>
          <w:rFonts w:asciiTheme="minorHAnsi" w:hAnsiTheme="minorHAnsi" w:cstheme="minorHAnsi"/>
          <w:noProof/>
          <w:color w:val="000000"/>
          <w:spacing w:val="-1"/>
          <w:sz w:val="22"/>
          <w:szCs w:val="22"/>
          <w:lang w:val="pl-PL"/>
        </w:rPr>
      </w:pPr>
      <w:r w:rsidRPr="00985803">
        <w:rPr>
          <w:rFonts w:asciiTheme="minorHAnsi" w:hAnsiTheme="minorHAnsi" w:cstheme="minorHAnsi"/>
          <w:noProof/>
          <w:sz w:val="22"/>
          <w:szCs w:val="22"/>
          <w:lang w:val="pl-PL"/>
        </w:rPr>
        <w:t xml:space="preserve">                                                                                                                    ______________________________</w:t>
      </w:r>
      <w:r w:rsidRPr="00985803">
        <w:rPr>
          <w:rFonts w:asciiTheme="minorHAnsi" w:hAnsiTheme="minorHAnsi" w:cstheme="minorHAnsi"/>
          <w:noProof/>
          <w:sz w:val="22"/>
          <w:szCs w:val="22"/>
          <w:lang w:val="pl-PL"/>
        </w:rPr>
        <w:br/>
      </w:r>
      <w:r w:rsidRPr="00985803">
        <w:rPr>
          <w:rFonts w:asciiTheme="minorHAnsi" w:hAnsiTheme="minorHAnsi" w:cstheme="minorHAnsi"/>
          <w:noProof/>
          <w:color w:val="000000"/>
          <w:spacing w:val="-1"/>
          <w:sz w:val="22"/>
          <w:szCs w:val="22"/>
          <w:lang w:val="pl-PL"/>
        </w:rPr>
        <w:t xml:space="preserve">                                                                                                                          (miejscowość, data, podpis)</w:t>
      </w:r>
    </w:p>
    <w:p w14:paraId="614317C6" w14:textId="77777777" w:rsidR="00D61DA3" w:rsidRPr="00985803" w:rsidRDefault="00D61DA3" w:rsidP="00D61DA3">
      <w:pPr>
        <w:pStyle w:val="Text"/>
        <w:spacing w:after="0"/>
        <w:ind w:firstLine="0"/>
        <w:jc w:val="both"/>
        <w:rPr>
          <w:rFonts w:asciiTheme="minorHAnsi" w:hAnsiTheme="minorHAnsi" w:cstheme="minorHAnsi"/>
          <w:noProof/>
          <w:sz w:val="22"/>
          <w:szCs w:val="22"/>
          <w:lang w:val="pl-PL"/>
        </w:rPr>
      </w:pPr>
    </w:p>
    <w:p w14:paraId="65F3F752" w14:textId="77777777" w:rsidR="00D61DA3" w:rsidRPr="00985803" w:rsidRDefault="00D61DA3" w:rsidP="00D61DA3">
      <w:pPr>
        <w:pStyle w:val="Text"/>
        <w:spacing w:after="0"/>
        <w:ind w:firstLine="0"/>
        <w:jc w:val="both"/>
        <w:rPr>
          <w:rFonts w:asciiTheme="minorHAnsi" w:hAnsiTheme="minorHAnsi" w:cstheme="minorHAnsi"/>
          <w:noProof/>
          <w:sz w:val="22"/>
          <w:szCs w:val="22"/>
          <w:lang w:val="pl-PL"/>
        </w:rPr>
      </w:pPr>
    </w:p>
    <w:p w14:paraId="5B63F04F" w14:textId="77777777" w:rsidR="00D61DA3" w:rsidRPr="00985803" w:rsidRDefault="00D61DA3" w:rsidP="00D61DA3">
      <w:pPr>
        <w:pStyle w:val="Text"/>
        <w:spacing w:after="0"/>
        <w:ind w:firstLine="0"/>
        <w:jc w:val="both"/>
        <w:rPr>
          <w:rFonts w:asciiTheme="minorHAnsi" w:hAnsiTheme="minorHAnsi" w:cstheme="minorHAnsi"/>
          <w:noProof/>
          <w:sz w:val="22"/>
          <w:szCs w:val="22"/>
          <w:lang w:val="pl-PL"/>
        </w:rPr>
      </w:pPr>
    </w:p>
    <w:p w14:paraId="2406F9A4" w14:textId="77777777" w:rsidR="00D61DA3" w:rsidRPr="00985803" w:rsidRDefault="00D61DA3" w:rsidP="00D61DA3">
      <w:pPr>
        <w:pStyle w:val="Text"/>
        <w:spacing w:after="0"/>
        <w:ind w:firstLine="0"/>
        <w:jc w:val="both"/>
        <w:rPr>
          <w:rFonts w:asciiTheme="minorHAnsi" w:hAnsiTheme="minorHAnsi" w:cstheme="minorHAnsi"/>
          <w:noProof/>
          <w:color w:val="000000"/>
          <w:sz w:val="22"/>
          <w:szCs w:val="22"/>
          <w:lang w:val="pl-PL"/>
        </w:rPr>
      </w:pPr>
      <w:r w:rsidRPr="00985803">
        <w:rPr>
          <w:rFonts w:asciiTheme="minorHAnsi" w:hAnsiTheme="minorHAnsi" w:cstheme="minorHAnsi"/>
          <w:noProof/>
          <w:color w:val="000000"/>
          <w:sz w:val="22"/>
          <w:szCs w:val="22"/>
          <w:lang w:val="pl-PL"/>
        </w:rPr>
        <w:t>Oświadczam, że zapoznałem/am się z przepisami dotyczącymi ochrony danych osobowych, w tym z </w:t>
      </w:r>
      <w:r w:rsidRPr="00985803">
        <w:rPr>
          <w:rFonts w:asciiTheme="minorHAnsi" w:eastAsia="Calibri" w:hAnsiTheme="minorHAnsi" w:cstheme="minorHAnsi"/>
          <w:sz w:val="22"/>
          <w:szCs w:val="22"/>
          <w:lang w:val="pl-PL" w:eastAsia="en-US"/>
        </w:rPr>
        <w:t>RODO</w:t>
      </w:r>
      <w:r w:rsidRPr="00985803">
        <w:rPr>
          <w:rFonts w:asciiTheme="minorHAnsi" w:hAnsiTheme="minorHAnsi" w:cstheme="minorHAnsi"/>
          <w:noProof/>
          <w:color w:val="000000"/>
          <w:sz w:val="22"/>
          <w:szCs w:val="22"/>
          <w:lang w:val="pl-PL"/>
        </w:rPr>
        <w:t xml:space="preserve">, a także z obowiązującym w __________________________ </w:t>
      </w:r>
      <w:r w:rsidRPr="00985803">
        <w:rPr>
          <w:rFonts w:asciiTheme="minorHAnsi" w:eastAsia="Calibri" w:hAnsiTheme="minorHAnsi" w:cstheme="minorHAnsi"/>
          <w:sz w:val="22"/>
          <w:szCs w:val="22"/>
          <w:lang w:val="pl-PL" w:eastAsia="en-US"/>
        </w:rPr>
        <w:t>opisem technicznych i organizacyjnych środków zapewniających ochronę i bezpieczeństwo przetwarzanych danych osobowych</w:t>
      </w:r>
      <w:r w:rsidRPr="00985803">
        <w:rPr>
          <w:rFonts w:asciiTheme="minorHAnsi" w:hAnsiTheme="minorHAnsi" w:cstheme="minorHAnsi"/>
          <w:noProof/>
          <w:color w:val="000000"/>
          <w:sz w:val="22"/>
          <w:szCs w:val="22"/>
          <w:lang w:val="pl-PL"/>
        </w:rPr>
        <w:t xml:space="preserve"> i zobowiązuję się do przestrzegania zasad przetwarzania danych osobowych określonych w tych dokumentach.</w:t>
      </w:r>
    </w:p>
    <w:p w14:paraId="3AA3D47B" w14:textId="77777777" w:rsidR="00D61DA3" w:rsidRPr="00985803" w:rsidRDefault="00D61DA3" w:rsidP="00D61DA3">
      <w:pPr>
        <w:pStyle w:val="Text"/>
        <w:spacing w:after="0"/>
        <w:ind w:firstLine="0"/>
        <w:jc w:val="both"/>
        <w:rPr>
          <w:rFonts w:asciiTheme="minorHAnsi" w:hAnsiTheme="minorHAnsi" w:cstheme="minorHAnsi"/>
          <w:noProof/>
          <w:color w:val="000000"/>
          <w:sz w:val="22"/>
          <w:szCs w:val="22"/>
          <w:lang w:val="pl-PL"/>
        </w:rPr>
      </w:pPr>
    </w:p>
    <w:p w14:paraId="3A1B4C99" w14:textId="6DD330B1" w:rsidR="00D61DA3" w:rsidRPr="00985803" w:rsidRDefault="00D61DA3" w:rsidP="00D61DA3">
      <w:pPr>
        <w:pStyle w:val="Text"/>
        <w:spacing w:after="0"/>
        <w:ind w:firstLine="0"/>
        <w:jc w:val="both"/>
        <w:rPr>
          <w:rFonts w:asciiTheme="minorHAnsi" w:hAnsiTheme="minorHAnsi" w:cstheme="minorHAnsi"/>
          <w:noProof/>
          <w:color w:val="000000"/>
          <w:sz w:val="22"/>
          <w:szCs w:val="22"/>
          <w:lang w:val="pl-PL"/>
        </w:rPr>
      </w:pPr>
      <w:r w:rsidRPr="00985803">
        <w:rPr>
          <w:rFonts w:asciiTheme="minorHAnsi" w:hAnsiTheme="minorHAnsi" w:cstheme="minorHAnsi"/>
          <w:noProof/>
          <w:color w:val="000000"/>
          <w:sz w:val="22"/>
          <w:szCs w:val="22"/>
          <w:lang w:val="pl-PL"/>
        </w:rPr>
        <w:t>Zobowiązuję się do zachowania w tajemnicy przetwarzanych danych osobowych, z którymi zapoznałem/am się oraz sposobów ich zabezpieczania zarówno w okresie trwania umowy</w:t>
      </w:r>
      <w:r w:rsidR="00D626BD">
        <w:rPr>
          <w:rFonts w:asciiTheme="minorHAnsi" w:hAnsiTheme="minorHAnsi" w:cstheme="minorHAnsi"/>
          <w:noProof/>
          <w:color w:val="000000"/>
          <w:sz w:val="22"/>
          <w:szCs w:val="22"/>
          <w:lang w:val="pl-PL"/>
        </w:rPr>
        <w:t>,</w:t>
      </w:r>
      <w:r w:rsidRPr="00985803">
        <w:rPr>
          <w:rFonts w:asciiTheme="minorHAnsi" w:hAnsiTheme="minorHAnsi" w:cstheme="minorHAnsi"/>
          <w:noProof/>
          <w:color w:val="000000"/>
          <w:sz w:val="22"/>
          <w:szCs w:val="22"/>
          <w:lang w:val="pl-PL"/>
        </w:rPr>
        <w:t xml:space="preserve"> jak również po ustani</w:t>
      </w:r>
      <w:r w:rsidR="00D626BD">
        <w:rPr>
          <w:rFonts w:asciiTheme="minorHAnsi" w:hAnsiTheme="minorHAnsi" w:cstheme="minorHAnsi"/>
          <w:noProof/>
          <w:color w:val="000000"/>
          <w:sz w:val="22"/>
          <w:szCs w:val="22"/>
          <w:lang w:val="pl-PL"/>
        </w:rPr>
        <w:t>u</w:t>
      </w:r>
      <w:r w:rsidRPr="00985803">
        <w:rPr>
          <w:rFonts w:asciiTheme="minorHAnsi" w:hAnsiTheme="minorHAnsi" w:cstheme="minorHAnsi"/>
          <w:noProof/>
          <w:color w:val="000000"/>
          <w:sz w:val="22"/>
          <w:szCs w:val="22"/>
          <w:lang w:val="pl-PL"/>
        </w:rPr>
        <w:t xml:space="preserve"> stosunku prawnego łączącego mnie z [_________________________].</w:t>
      </w:r>
    </w:p>
    <w:p w14:paraId="44566239" w14:textId="77777777" w:rsidR="00D61DA3" w:rsidRPr="00985803" w:rsidRDefault="00D61DA3" w:rsidP="00D61DA3">
      <w:pPr>
        <w:pStyle w:val="Text"/>
        <w:spacing w:after="0"/>
        <w:jc w:val="both"/>
        <w:rPr>
          <w:rFonts w:asciiTheme="minorHAnsi" w:hAnsiTheme="minorHAnsi" w:cstheme="minorHAnsi"/>
          <w:noProof/>
          <w:color w:val="000000"/>
          <w:spacing w:val="-1"/>
          <w:sz w:val="22"/>
          <w:szCs w:val="22"/>
          <w:lang w:val="pl-PL"/>
        </w:rPr>
      </w:pPr>
    </w:p>
    <w:p w14:paraId="4102F9FA" w14:textId="77777777" w:rsidR="00D61DA3" w:rsidRPr="00985803" w:rsidRDefault="00D61DA3" w:rsidP="00D61DA3">
      <w:pPr>
        <w:pStyle w:val="Text"/>
        <w:spacing w:after="0"/>
        <w:jc w:val="both"/>
        <w:rPr>
          <w:rFonts w:asciiTheme="minorHAnsi" w:hAnsiTheme="minorHAnsi" w:cstheme="minorHAnsi"/>
          <w:noProof/>
          <w:color w:val="000000"/>
          <w:spacing w:val="-1"/>
          <w:sz w:val="22"/>
          <w:szCs w:val="22"/>
          <w:lang w:val="pl-PL"/>
        </w:rPr>
      </w:pPr>
    </w:p>
    <w:p w14:paraId="2A3CBA6C" w14:textId="77777777" w:rsidR="00D61DA3" w:rsidRPr="00985803" w:rsidRDefault="00D61DA3" w:rsidP="00D61DA3">
      <w:pPr>
        <w:pStyle w:val="Text"/>
        <w:spacing w:after="0"/>
        <w:ind w:left="3516"/>
        <w:jc w:val="right"/>
        <w:rPr>
          <w:rFonts w:asciiTheme="minorHAnsi" w:hAnsiTheme="minorHAnsi" w:cstheme="minorHAnsi"/>
          <w:noProof/>
          <w:sz w:val="22"/>
          <w:szCs w:val="22"/>
          <w:lang w:val="pl-PL"/>
        </w:rPr>
      </w:pPr>
      <w:r w:rsidRPr="00985803">
        <w:rPr>
          <w:rFonts w:asciiTheme="minorHAnsi" w:hAnsiTheme="minorHAnsi" w:cstheme="minorHAnsi"/>
          <w:noProof/>
          <w:sz w:val="22"/>
          <w:szCs w:val="22"/>
          <w:lang w:val="pl-PL"/>
        </w:rPr>
        <w:t>______________________________</w:t>
      </w:r>
    </w:p>
    <w:p w14:paraId="76C88976" w14:textId="77777777" w:rsidR="00D61DA3" w:rsidRPr="00985803" w:rsidRDefault="00D61DA3" w:rsidP="00D61DA3">
      <w:pPr>
        <w:pStyle w:val="Text"/>
        <w:spacing w:after="0"/>
        <w:jc w:val="right"/>
        <w:rPr>
          <w:rFonts w:asciiTheme="minorHAnsi" w:hAnsiTheme="minorHAnsi" w:cstheme="minorHAnsi"/>
          <w:noProof/>
          <w:color w:val="000000"/>
          <w:spacing w:val="-1"/>
          <w:sz w:val="22"/>
          <w:szCs w:val="22"/>
          <w:lang w:val="pl-PL"/>
        </w:rPr>
      </w:pPr>
      <w:r w:rsidRPr="00985803">
        <w:rPr>
          <w:rFonts w:asciiTheme="minorHAnsi" w:hAnsiTheme="minorHAnsi" w:cstheme="minorHAnsi"/>
          <w:noProof/>
          <w:color w:val="000000"/>
          <w:spacing w:val="-1"/>
          <w:sz w:val="22"/>
          <w:szCs w:val="22"/>
          <w:lang w:val="pl-PL"/>
        </w:rPr>
        <w:t xml:space="preserve">                                                                 Czytelny podpis osoby składającej oświadczenie</w:t>
      </w:r>
    </w:p>
    <w:p w14:paraId="064E77F8" w14:textId="77777777" w:rsidR="00D61DA3" w:rsidRPr="00D30AC6" w:rsidRDefault="00D61DA3" w:rsidP="00D61DA3">
      <w:pPr>
        <w:pStyle w:val="Text"/>
        <w:spacing w:after="0"/>
        <w:ind w:left="5664" w:firstLine="708"/>
        <w:jc w:val="both"/>
        <w:rPr>
          <w:rFonts w:ascii="Arial" w:hAnsi="Arial" w:cs="Arial"/>
          <w:noProof/>
          <w:color w:val="000000"/>
          <w:spacing w:val="-1"/>
          <w:sz w:val="20"/>
          <w:lang w:val="pl-PL"/>
        </w:rPr>
      </w:pPr>
    </w:p>
    <w:p w14:paraId="0B5D2190" w14:textId="77777777" w:rsidR="00D61DA3" w:rsidRPr="00856106" w:rsidRDefault="00D61DA3" w:rsidP="00D61DA3">
      <w:pPr>
        <w:spacing w:after="0" w:line="240" w:lineRule="auto"/>
        <w:rPr>
          <w:noProof/>
        </w:rPr>
      </w:pPr>
    </w:p>
    <w:p w14:paraId="02DD102D" w14:textId="0CA0F7BE" w:rsidR="00D61DA3" w:rsidRPr="00AC5E63" w:rsidRDefault="00D61DA3" w:rsidP="00D61DA3">
      <w:pPr>
        <w:spacing w:before="0" w:after="0" w:line="240" w:lineRule="auto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>Załącznik nr 4 - Wzór odwołania upoważnienia do przetwarzania danych osobowych</w:t>
      </w:r>
    </w:p>
    <w:p w14:paraId="75C24903" w14:textId="77777777" w:rsidR="00D61DA3" w:rsidRDefault="00D61DA3" w:rsidP="00D61DA3">
      <w:pPr>
        <w:spacing w:before="0" w:after="0" w:line="240" w:lineRule="auto"/>
        <w:rPr>
          <w:rFonts w:cstheme="minorHAnsi"/>
          <w:sz w:val="20"/>
          <w:szCs w:val="20"/>
        </w:rPr>
      </w:pPr>
    </w:p>
    <w:p w14:paraId="4BC7CF1F" w14:textId="59770B80" w:rsidR="00D61DA3" w:rsidRPr="0072043D" w:rsidRDefault="00D61DA3" w:rsidP="0072043D">
      <w:pPr>
        <w:pStyle w:val="Nagwek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</w:rPr>
      </w:pPr>
      <w:r w:rsidRPr="00AC5E63">
        <w:rPr>
          <w:b/>
        </w:rPr>
        <w:t>Wzór odwołania upoważnienia do przetwarzania danych osobowych</w:t>
      </w:r>
    </w:p>
    <w:p w14:paraId="4B61C85B" w14:textId="77777777" w:rsidR="00D61DA3" w:rsidRPr="00985803" w:rsidRDefault="00D61DA3" w:rsidP="00D61DA3">
      <w:pPr>
        <w:spacing w:after="0" w:line="240" w:lineRule="auto"/>
        <w:jc w:val="center"/>
        <w:rPr>
          <w:rFonts w:cstheme="minorHAnsi"/>
          <w:b/>
          <w:bCs/>
          <w:noProof/>
        </w:rPr>
      </w:pPr>
      <w:r w:rsidRPr="00985803">
        <w:rPr>
          <w:rFonts w:cstheme="minorHAnsi"/>
          <w:b/>
          <w:bCs/>
          <w:noProof/>
        </w:rPr>
        <w:t>ODWOŁANIE UPOWAŻNIENIA Nr ______</w:t>
      </w:r>
      <w:r w:rsidRPr="00985803">
        <w:rPr>
          <w:rFonts w:cstheme="minorHAnsi"/>
          <w:b/>
          <w:bCs/>
          <w:noProof/>
        </w:rPr>
        <w:br/>
        <w:t xml:space="preserve">DO PRZETWARZANIA DANYCH OSOBOWYCH </w:t>
      </w:r>
    </w:p>
    <w:p w14:paraId="791D6ED0" w14:textId="77777777" w:rsidR="00D61DA3" w:rsidRPr="00985803" w:rsidRDefault="00D61DA3" w:rsidP="00D61DA3">
      <w:pPr>
        <w:spacing w:after="0" w:line="240" w:lineRule="auto"/>
        <w:rPr>
          <w:rFonts w:cstheme="minorHAnsi"/>
          <w:noProof/>
        </w:rPr>
      </w:pPr>
    </w:p>
    <w:p w14:paraId="79311254" w14:textId="77777777" w:rsidR="00D61DA3" w:rsidRPr="00985803" w:rsidRDefault="00D61DA3" w:rsidP="00D61DA3">
      <w:pPr>
        <w:spacing w:after="0" w:line="240" w:lineRule="auto"/>
        <w:rPr>
          <w:rFonts w:cstheme="minorHAnsi"/>
          <w:noProof/>
        </w:rPr>
      </w:pPr>
    </w:p>
    <w:p w14:paraId="6A991421" w14:textId="77777777" w:rsidR="00D61DA3" w:rsidRPr="00985803" w:rsidRDefault="00D61DA3" w:rsidP="00D61DA3">
      <w:pPr>
        <w:spacing w:after="0" w:line="240" w:lineRule="auto"/>
        <w:rPr>
          <w:rFonts w:cstheme="minorHAnsi"/>
          <w:noProof/>
        </w:rPr>
      </w:pPr>
      <w:r w:rsidRPr="00985803">
        <w:rPr>
          <w:rFonts w:cstheme="minorHAnsi"/>
          <w:noProof/>
        </w:rPr>
        <w:t xml:space="preserve">Z dniem ________________ r., na podstawie art. </w:t>
      </w:r>
      <w:r w:rsidRPr="00985803">
        <w:rPr>
          <w:rFonts w:cstheme="minorHAnsi"/>
        </w:rPr>
        <w:t xml:space="preserve">29 w związku z art. 28 rozporządzenia Parlamentu Europejskiego i Rady (UE) 2016/679 z dnia 27 kwietnia 2016 r. w sprawie ochrony osób fizycznych </w:t>
      </w:r>
      <w:r w:rsidRPr="00985803">
        <w:rPr>
          <w:rFonts w:cstheme="minorHAnsi"/>
        </w:rPr>
        <w:br/>
        <w:t xml:space="preserve">w związku z przetwarzaniem danych osobowych i w sprawie swobodnego przepływu takich danych oraz uchylenia dyrektywy 95/46/WE (ogólne rozporządzenie o ochronie danych) (Dz. Urz. UE. L 119 </w:t>
      </w:r>
      <w:r w:rsidRPr="00985803">
        <w:rPr>
          <w:rFonts w:cstheme="minorHAnsi"/>
        </w:rPr>
        <w:br/>
        <w:t>z 04.05.2016, str. 1)</w:t>
      </w:r>
      <w:r w:rsidRPr="00985803">
        <w:rPr>
          <w:rFonts w:cstheme="minorHAnsi"/>
          <w:noProof/>
        </w:rPr>
        <w:t>, odwołuję upoważnienie Pana/ Pani</w:t>
      </w:r>
      <w:r w:rsidRPr="00985803">
        <w:rPr>
          <w:rStyle w:val="Odwoanieprzypisudolnego"/>
          <w:rFonts w:cstheme="minorHAnsi"/>
          <w:noProof/>
        </w:rPr>
        <w:footnoteReference w:customMarkFollows="1" w:id="12"/>
        <w:sym w:font="Symbol" w:char="F02A"/>
      </w:r>
      <w:r w:rsidRPr="00985803">
        <w:rPr>
          <w:rFonts w:cstheme="minorHAnsi"/>
          <w:noProof/>
        </w:rPr>
        <w:t>_________________________________  do przetwarzania danych osobowych nr _____________ wydane w dniu _________________</w:t>
      </w:r>
    </w:p>
    <w:p w14:paraId="0DA61A52" w14:textId="77777777" w:rsidR="00D61DA3" w:rsidRPr="00985803" w:rsidRDefault="00D61DA3" w:rsidP="00D61DA3">
      <w:pPr>
        <w:spacing w:after="0" w:line="240" w:lineRule="auto"/>
        <w:rPr>
          <w:rFonts w:cstheme="minorHAnsi"/>
          <w:noProof/>
        </w:rPr>
      </w:pPr>
    </w:p>
    <w:p w14:paraId="384C7795" w14:textId="77777777" w:rsidR="00D61DA3" w:rsidRPr="00985803" w:rsidRDefault="00D61DA3" w:rsidP="00D61DA3">
      <w:pPr>
        <w:spacing w:after="0" w:line="240" w:lineRule="auto"/>
        <w:rPr>
          <w:rFonts w:cstheme="minorHAnsi"/>
          <w:noProof/>
        </w:rPr>
      </w:pPr>
    </w:p>
    <w:p w14:paraId="68946705" w14:textId="77777777" w:rsidR="00D61DA3" w:rsidRPr="00985803" w:rsidRDefault="00D61DA3" w:rsidP="00D61DA3">
      <w:pPr>
        <w:pStyle w:val="Text"/>
        <w:spacing w:after="0"/>
        <w:ind w:firstLine="0"/>
        <w:jc w:val="right"/>
        <w:rPr>
          <w:rFonts w:asciiTheme="minorHAnsi" w:hAnsiTheme="minorHAnsi" w:cstheme="minorHAnsi"/>
          <w:noProof/>
          <w:color w:val="000000"/>
          <w:spacing w:val="-1"/>
          <w:sz w:val="22"/>
          <w:szCs w:val="22"/>
          <w:lang w:val="pl-PL"/>
        </w:rPr>
      </w:pPr>
      <w:r w:rsidRPr="00985803">
        <w:rPr>
          <w:rFonts w:asciiTheme="minorHAnsi" w:hAnsiTheme="minorHAnsi" w:cstheme="minorHAnsi"/>
          <w:noProof/>
          <w:color w:val="000000"/>
          <w:spacing w:val="-1"/>
          <w:sz w:val="22"/>
          <w:szCs w:val="22"/>
          <w:lang w:val="pl-PL"/>
        </w:rPr>
        <w:t xml:space="preserve">                                                                                              _____________________________</w:t>
      </w:r>
    </w:p>
    <w:p w14:paraId="20410721" w14:textId="77777777" w:rsidR="00D61DA3" w:rsidRPr="00985803" w:rsidRDefault="00D61DA3" w:rsidP="00D61DA3">
      <w:pPr>
        <w:spacing w:after="0" w:line="240" w:lineRule="auto"/>
        <w:ind w:left="4275"/>
        <w:jc w:val="right"/>
        <w:rPr>
          <w:rFonts w:cstheme="minorHAnsi"/>
          <w:noProof/>
        </w:rPr>
      </w:pPr>
      <w:r w:rsidRPr="00985803">
        <w:rPr>
          <w:rFonts w:cstheme="minorHAnsi"/>
          <w:noProof/>
        </w:rPr>
        <w:t>Czytelny podpis osoby, upoważnionej do wydawania i odwoływania upoważnień</w:t>
      </w:r>
    </w:p>
    <w:p w14:paraId="79BB4E6F" w14:textId="77777777" w:rsidR="00D61DA3" w:rsidRPr="00985803" w:rsidRDefault="00D61DA3" w:rsidP="00D61DA3">
      <w:pPr>
        <w:pStyle w:val="Text"/>
        <w:spacing w:after="0"/>
        <w:jc w:val="both"/>
        <w:rPr>
          <w:rFonts w:asciiTheme="minorHAnsi" w:hAnsiTheme="minorHAnsi" w:cstheme="minorHAnsi"/>
          <w:noProof/>
          <w:color w:val="000000"/>
          <w:spacing w:val="-1"/>
          <w:sz w:val="22"/>
          <w:szCs w:val="22"/>
          <w:lang w:val="pl-PL"/>
        </w:rPr>
      </w:pPr>
      <w:r w:rsidRPr="00985803">
        <w:rPr>
          <w:rFonts w:asciiTheme="minorHAnsi" w:hAnsiTheme="minorHAnsi" w:cstheme="minorHAnsi"/>
          <w:noProof/>
          <w:color w:val="000000"/>
          <w:spacing w:val="-1"/>
          <w:sz w:val="22"/>
          <w:szCs w:val="22"/>
          <w:lang w:val="pl-PL"/>
        </w:rPr>
        <w:t xml:space="preserve">                                                                  </w:t>
      </w:r>
    </w:p>
    <w:p w14:paraId="2A474383" w14:textId="77777777" w:rsidR="0072043D" w:rsidRDefault="00D61DA3" w:rsidP="00D61DA3">
      <w:pPr>
        <w:pStyle w:val="Text"/>
        <w:spacing w:after="0"/>
        <w:ind w:left="5679" w:firstLine="0"/>
        <w:jc w:val="both"/>
        <w:rPr>
          <w:rFonts w:asciiTheme="minorHAnsi" w:hAnsiTheme="minorHAnsi" w:cstheme="minorHAnsi"/>
          <w:noProof/>
          <w:color w:val="000000"/>
          <w:spacing w:val="-1"/>
          <w:sz w:val="22"/>
          <w:szCs w:val="22"/>
          <w:lang w:val="pl-PL"/>
        </w:rPr>
      </w:pPr>
      <w:r w:rsidRPr="00985803">
        <w:rPr>
          <w:rFonts w:asciiTheme="minorHAnsi" w:hAnsiTheme="minorHAnsi" w:cstheme="minorHAnsi"/>
          <w:noProof/>
          <w:color w:val="000000"/>
          <w:spacing w:val="-1"/>
          <w:sz w:val="22"/>
          <w:szCs w:val="22"/>
          <w:lang w:val="pl-PL"/>
        </w:rPr>
        <w:t xml:space="preserve">   </w:t>
      </w:r>
    </w:p>
    <w:p w14:paraId="13ECD3C2" w14:textId="77777777" w:rsidR="0072043D" w:rsidRDefault="0072043D" w:rsidP="00D61DA3">
      <w:pPr>
        <w:pStyle w:val="Text"/>
        <w:spacing w:after="0"/>
        <w:ind w:left="5679" w:firstLine="0"/>
        <w:jc w:val="both"/>
        <w:rPr>
          <w:rFonts w:asciiTheme="minorHAnsi" w:hAnsiTheme="minorHAnsi" w:cstheme="minorHAnsi"/>
          <w:noProof/>
          <w:color w:val="000000"/>
          <w:spacing w:val="-1"/>
          <w:sz w:val="22"/>
          <w:szCs w:val="22"/>
          <w:lang w:val="pl-PL"/>
        </w:rPr>
      </w:pPr>
    </w:p>
    <w:p w14:paraId="21BCE32D" w14:textId="0AF5D4AE" w:rsidR="00D61DA3" w:rsidRPr="00985803" w:rsidRDefault="00D61DA3" w:rsidP="00D61DA3">
      <w:pPr>
        <w:pStyle w:val="Text"/>
        <w:spacing w:after="0"/>
        <w:ind w:left="5679" w:firstLine="0"/>
        <w:jc w:val="both"/>
        <w:rPr>
          <w:rFonts w:asciiTheme="minorHAnsi" w:hAnsiTheme="minorHAnsi" w:cstheme="minorHAnsi"/>
          <w:noProof/>
          <w:color w:val="000000"/>
          <w:spacing w:val="-1"/>
          <w:sz w:val="22"/>
          <w:szCs w:val="22"/>
          <w:lang w:val="pl-PL"/>
        </w:rPr>
      </w:pPr>
      <w:r w:rsidRPr="00985803">
        <w:rPr>
          <w:rFonts w:asciiTheme="minorHAnsi" w:hAnsiTheme="minorHAnsi" w:cstheme="minorHAnsi"/>
          <w:noProof/>
          <w:color w:val="000000"/>
          <w:spacing w:val="-1"/>
          <w:sz w:val="22"/>
          <w:szCs w:val="22"/>
          <w:lang w:val="pl-PL"/>
        </w:rPr>
        <w:t>______________________________</w:t>
      </w:r>
    </w:p>
    <w:p w14:paraId="6663E9B8" w14:textId="77777777" w:rsidR="00D61DA3" w:rsidRPr="00985803" w:rsidRDefault="00D61DA3" w:rsidP="00D61DA3">
      <w:pPr>
        <w:pStyle w:val="Text"/>
        <w:spacing w:after="0"/>
        <w:ind w:left="15" w:firstLine="0"/>
        <w:jc w:val="both"/>
        <w:rPr>
          <w:rFonts w:asciiTheme="minorHAnsi" w:hAnsiTheme="minorHAnsi" w:cstheme="minorHAnsi"/>
          <w:noProof/>
          <w:color w:val="000000"/>
          <w:spacing w:val="-1"/>
          <w:sz w:val="22"/>
          <w:szCs w:val="22"/>
          <w:lang w:val="pl-PL"/>
        </w:rPr>
      </w:pPr>
      <w:r w:rsidRPr="00985803">
        <w:rPr>
          <w:rFonts w:asciiTheme="minorHAnsi" w:hAnsiTheme="minorHAnsi" w:cstheme="minorHAnsi"/>
          <w:noProof/>
          <w:color w:val="000000"/>
          <w:spacing w:val="-1"/>
          <w:sz w:val="22"/>
          <w:szCs w:val="22"/>
          <w:lang w:val="pl-PL"/>
        </w:rPr>
        <w:t xml:space="preserve">         </w:t>
      </w:r>
      <w:r w:rsidRPr="00985803">
        <w:rPr>
          <w:rFonts w:asciiTheme="minorHAnsi" w:hAnsiTheme="minorHAnsi" w:cstheme="minorHAnsi"/>
          <w:noProof/>
          <w:color w:val="000000"/>
          <w:spacing w:val="-1"/>
          <w:sz w:val="22"/>
          <w:szCs w:val="22"/>
          <w:lang w:val="pl-PL"/>
        </w:rPr>
        <w:tab/>
      </w:r>
      <w:r w:rsidRPr="00985803">
        <w:rPr>
          <w:rFonts w:asciiTheme="minorHAnsi" w:hAnsiTheme="minorHAnsi" w:cstheme="minorHAnsi"/>
          <w:noProof/>
          <w:color w:val="000000"/>
          <w:spacing w:val="-1"/>
          <w:sz w:val="22"/>
          <w:szCs w:val="22"/>
          <w:lang w:val="pl-PL"/>
        </w:rPr>
        <w:tab/>
      </w:r>
      <w:r w:rsidRPr="00985803">
        <w:rPr>
          <w:rFonts w:asciiTheme="minorHAnsi" w:hAnsiTheme="minorHAnsi" w:cstheme="minorHAnsi"/>
          <w:noProof/>
          <w:color w:val="000000"/>
          <w:spacing w:val="-1"/>
          <w:sz w:val="22"/>
          <w:szCs w:val="22"/>
          <w:lang w:val="pl-PL"/>
        </w:rPr>
        <w:tab/>
      </w:r>
      <w:r w:rsidRPr="00985803">
        <w:rPr>
          <w:rFonts w:asciiTheme="minorHAnsi" w:hAnsiTheme="minorHAnsi" w:cstheme="minorHAnsi"/>
          <w:noProof/>
          <w:color w:val="000000"/>
          <w:spacing w:val="-1"/>
          <w:sz w:val="22"/>
          <w:szCs w:val="22"/>
          <w:lang w:val="pl-PL"/>
        </w:rPr>
        <w:tab/>
      </w:r>
      <w:r w:rsidRPr="00985803">
        <w:rPr>
          <w:rFonts w:asciiTheme="minorHAnsi" w:hAnsiTheme="minorHAnsi" w:cstheme="minorHAnsi"/>
          <w:noProof/>
          <w:color w:val="000000"/>
          <w:spacing w:val="-1"/>
          <w:sz w:val="22"/>
          <w:szCs w:val="22"/>
          <w:lang w:val="pl-PL"/>
        </w:rPr>
        <w:tab/>
      </w:r>
      <w:r w:rsidRPr="00985803">
        <w:rPr>
          <w:rFonts w:asciiTheme="minorHAnsi" w:hAnsiTheme="minorHAnsi" w:cstheme="minorHAnsi"/>
          <w:noProof/>
          <w:color w:val="000000"/>
          <w:spacing w:val="-1"/>
          <w:sz w:val="22"/>
          <w:szCs w:val="22"/>
          <w:lang w:val="pl-PL"/>
        </w:rPr>
        <w:tab/>
      </w:r>
      <w:r w:rsidRPr="00985803">
        <w:rPr>
          <w:rFonts w:asciiTheme="minorHAnsi" w:hAnsiTheme="minorHAnsi" w:cstheme="minorHAnsi"/>
          <w:noProof/>
          <w:color w:val="000000"/>
          <w:spacing w:val="-1"/>
          <w:sz w:val="22"/>
          <w:szCs w:val="22"/>
          <w:lang w:val="pl-PL"/>
        </w:rPr>
        <w:tab/>
      </w:r>
      <w:r w:rsidRPr="00985803">
        <w:rPr>
          <w:rFonts w:asciiTheme="minorHAnsi" w:hAnsiTheme="minorHAnsi" w:cstheme="minorHAnsi"/>
          <w:noProof/>
          <w:color w:val="000000"/>
          <w:spacing w:val="-1"/>
          <w:sz w:val="22"/>
          <w:szCs w:val="22"/>
          <w:lang w:val="pl-PL"/>
        </w:rPr>
        <w:tab/>
      </w:r>
      <w:r w:rsidRPr="00985803">
        <w:rPr>
          <w:rFonts w:asciiTheme="minorHAnsi" w:hAnsiTheme="minorHAnsi" w:cstheme="minorHAnsi"/>
          <w:noProof/>
          <w:color w:val="000000"/>
          <w:spacing w:val="-1"/>
          <w:sz w:val="22"/>
          <w:szCs w:val="22"/>
          <w:lang w:val="pl-PL"/>
        </w:rPr>
        <w:tab/>
        <w:t xml:space="preserve">        (miejscowość, data)</w:t>
      </w:r>
    </w:p>
    <w:p w14:paraId="220A36C6" w14:textId="77777777" w:rsidR="00D61DA3" w:rsidRPr="00AA64D6" w:rsidRDefault="00D61DA3" w:rsidP="00D61DA3">
      <w:pPr>
        <w:spacing w:after="0" w:line="240" w:lineRule="auto"/>
        <w:rPr>
          <w:rFonts w:ascii="Arial" w:hAnsi="Arial" w:cs="Arial"/>
          <w:noProof/>
          <w:sz w:val="20"/>
          <w:szCs w:val="20"/>
        </w:rPr>
      </w:pPr>
    </w:p>
    <w:p w14:paraId="7CE4183A" w14:textId="77777777" w:rsidR="00D61DA3" w:rsidRPr="00AA64D6" w:rsidRDefault="00D61DA3" w:rsidP="00D61DA3">
      <w:pPr>
        <w:spacing w:after="0" w:line="240" w:lineRule="auto"/>
        <w:rPr>
          <w:rFonts w:ascii="Arial" w:hAnsi="Arial" w:cs="Arial"/>
          <w:noProof/>
          <w:sz w:val="20"/>
          <w:szCs w:val="20"/>
        </w:rPr>
      </w:pPr>
    </w:p>
    <w:p w14:paraId="55826227" w14:textId="77777777" w:rsidR="00D61DA3" w:rsidRDefault="00D61DA3" w:rsidP="00D61DA3">
      <w:pPr>
        <w:autoSpaceDE w:val="0"/>
        <w:autoSpaceDN w:val="0"/>
        <w:adjustRightInd w:val="0"/>
        <w:spacing w:after="0"/>
        <w:contextualSpacing/>
        <w:rPr>
          <w:rFonts w:ascii="Arial" w:hAnsi="Arial" w:cs="Arial"/>
          <w:sz w:val="20"/>
          <w:szCs w:val="20"/>
          <w:lang w:eastAsia="pl-PL"/>
        </w:rPr>
      </w:pPr>
    </w:p>
    <w:p w14:paraId="05FC6064" w14:textId="77777777" w:rsidR="00D61DA3" w:rsidRDefault="00D61DA3" w:rsidP="00D61DA3">
      <w:pPr>
        <w:spacing w:before="0" w:after="0" w:line="240" w:lineRule="auto"/>
        <w:rPr>
          <w:rFonts w:cstheme="minorHAnsi"/>
          <w:sz w:val="20"/>
          <w:szCs w:val="20"/>
        </w:rPr>
      </w:pPr>
    </w:p>
    <w:p w14:paraId="3E0A9739" w14:textId="77777777" w:rsidR="00D61DA3" w:rsidRDefault="00D61DA3" w:rsidP="00D61DA3">
      <w:pPr>
        <w:spacing w:before="0" w:after="0" w:line="240" w:lineRule="auto"/>
        <w:rPr>
          <w:rFonts w:cstheme="minorHAnsi"/>
          <w:sz w:val="20"/>
          <w:szCs w:val="20"/>
        </w:rPr>
      </w:pPr>
    </w:p>
    <w:p w14:paraId="375836B5" w14:textId="77777777" w:rsidR="00D61DA3" w:rsidRDefault="00D61DA3" w:rsidP="00D61DA3">
      <w:pPr>
        <w:spacing w:before="0" w:after="0" w:line="240" w:lineRule="auto"/>
        <w:rPr>
          <w:rFonts w:cstheme="minorHAnsi"/>
          <w:sz w:val="20"/>
          <w:szCs w:val="20"/>
        </w:rPr>
      </w:pPr>
    </w:p>
    <w:p w14:paraId="4E377ECB" w14:textId="77777777" w:rsidR="00D61DA3" w:rsidRDefault="00D61DA3" w:rsidP="00D61DA3">
      <w:pPr>
        <w:spacing w:before="0" w:after="0" w:line="240" w:lineRule="auto"/>
        <w:rPr>
          <w:rFonts w:cstheme="minorHAnsi"/>
          <w:sz w:val="20"/>
          <w:szCs w:val="20"/>
        </w:rPr>
      </w:pPr>
    </w:p>
    <w:p w14:paraId="4207FEB3" w14:textId="77777777" w:rsidR="00D61DA3" w:rsidRDefault="00D61DA3" w:rsidP="00D61DA3">
      <w:pPr>
        <w:spacing w:before="0" w:after="0" w:line="240" w:lineRule="auto"/>
        <w:rPr>
          <w:rFonts w:cstheme="minorHAnsi"/>
          <w:sz w:val="20"/>
          <w:szCs w:val="20"/>
        </w:rPr>
      </w:pPr>
    </w:p>
    <w:p w14:paraId="47C2E168" w14:textId="77777777" w:rsidR="00D61DA3" w:rsidRDefault="00D61DA3" w:rsidP="00D61DA3">
      <w:pPr>
        <w:spacing w:before="0" w:after="0" w:line="240" w:lineRule="auto"/>
        <w:rPr>
          <w:rFonts w:cstheme="minorHAnsi"/>
          <w:sz w:val="20"/>
          <w:szCs w:val="20"/>
        </w:rPr>
      </w:pPr>
    </w:p>
    <w:p w14:paraId="1A4E3E75" w14:textId="77777777" w:rsidR="00D61DA3" w:rsidRDefault="00D61DA3" w:rsidP="00D61DA3">
      <w:pPr>
        <w:spacing w:before="0" w:after="0" w:line="240" w:lineRule="auto"/>
        <w:rPr>
          <w:rFonts w:cstheme="minorHAnsi"/>
          <w:sz w:val="20"/>
          <w:szCs w:val="20"/>
        </w:rPr>
      </w:pPr>
    </w:p>
    <w:p w14:paraId="46BEC2A7" w14:textId="47011CFE" w:rsidR="00D61DA3" w:rsidRDefault="00D61DA3" w:rsidP="00D61DA3">
      <w:pPr>
        <w:spacing w:before="0" w:after="0" w:line="240" w:lineRule="auto"/>
        <w:rPr>
          <w:rFonts w:cstheme="minorHAnsi"/>
          <w:sz w:val="20"/>
          <w:szCs w:val="20"/>
        </w:rPr>
      </w:pPr>
    </w:p>
    <w:p w14:paraId="10C220E8" w14:textId="02751597" w:rsidR="0072043D" w:rsidRDefault="0072043D" w:rsidP="00D61DA3">
      <w:pPr>
        <w:spacing w:before="0" w:after="0" w:line="240" w:lineRule="auto"/>
        <w:rPr>
          <w:rFonts w:cstheme="minorHAnsi"/>
          <w:sz w:val="20"/>
          <w:szCs w:val="20"/>
        </w:rPr>
      </w:pPr>
    </w:p>
    <w:p w14:paraId="60C9E2E6" w14:textId="77777777" w:rsidR="0072043D" w:rsidRDefault="0072043D" w:rsidP="00D61DA3">
      <w:pPr>
        <w:spacing w:before="0" w:after="0" w:line="240" w:lineRule="auto"/>
        <w:rPr>
          <w:rFonts w:cstheme="minorHAnsi"/>
          <w:sz w:val="20"/>
          <w:szCs w:val="20"/>
        </w:rPr>
      </w:pPr>
    </w:p>
    <w:p w14:paraId="1F3E6AB2" w14:textId="77777777" w:rsidR="00D61DA3" w:rsidRDefault="00D61DA3" w:rsidP="00D61DA3">
      <w:pPr>
        <w:spacing w:before="0" w:after="0" w:line="240" w:lineRule="auto"/>
        <w:rPr>
          <w:rFonts w:cstheme="minorHAnsi"/>
          <w:sz w:val="20"/>
          <w:szCs w:val="20"/>
        </w:rPr>
      </w:pPr>
    </w:p>
    <w:p w14:paraId="388FE2F7" w14:textId="77777777" w:rsidR="00D61DA3" w:rsidRDefault="00D61DA3" w:rsidP="00D61DA3">
      <w:pPr>
        <w:spacing w:before="0" w:after="0" w:line="240" w:lineRule="auto"/>
        <w:rPr>
          <w:rFonts w:cstheme="minorHAnsi"/>
          <w:sz w:val="20"/>
          <w:szCs w:val="20"/>
        </w:rPr>
      </w:pPr>
    </w:p>
    <w:p w14:paraId="3131C227" w14:textId="77777777" w:rsidR="00D61DA3" w:rsidRDefault="00D61DA3" w:rsidP="00D61DA3">
      <w:pPr>
        <w:spacing w:before="0" w:after="0" w:line="240" w:lineRule="auto"/>
        <w:rPr>
          <w:rFonts w:cstheme="minorHAnsi"/>
          <w:sz w:val="20"/>
          <w:szCs w:val="20"/>
        </w:rPr>
      </w:pPr>
    </w:p>
    <w:p w14:paraId="5CF21899" w14:textId="669A3DE4" w:rsidR="00D61DA3" w:rsidRPr="00985803" w:rsidRDefault="00D61DA3" w:rsidP="00D61DA3">
      <w:pPr>
        <w:spacing w:before="0" w:after="0" w:line="240" w:lineRule="auto"/>
        <w:rPr>
          <w:rFonts w:cstheme="minorHAnsi"/>
          <w:sz w:val="20"/>
          <w:szCs w:val="20"/>
        </w:rPr>
      </w:pPr>
      <w:r w:rsidRPr="00AC5E63">
        <w:rPr>
          <w:rFonts w:cstheme="minorHAnsi"/>
          <w:sz w:val="20"/>
          <w:szCs w:val="20"/>
        </w:rPr>
        <w:t>Załącznik nr 5 - Źródła finansowania projektu</w:t>
      </w:r>
    </w:p>
    <w:p w14:paraId="4EA69BE5" w14:textId="77777777" w:rsidR="00D61DA3" w:rsidRPr="007D6F6F" w:rsidRDefault="00D61DA3" w:rsidP="00D61DA3">
      <w:pPr>
        <w:pStyle w:val="Nagwek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b/>
        </w:rPr>
      </w:pPr>
      <w:r w:rsidRPr="007D6F6F">
        <w:rPr>
          <w:b/>
        </w:rPr>
        <w:t>ŹRÓDŁA FINANSOWANIA PROJEKTU</w:t>
      </w:r>
    </w:p>
    <w:p w14:paraId="68B772C3" w14:textId="77777777" w:rsidR="00D61DA3" w:rsidRDefault="00D61DA3" w:rsidP="00D61DA3">
      <w:pPr>
        <w:spacing w:after="60"/>
        <w:rPr>
          <w:rFonts w:cs="Arial"/>
          <w:noProof/>
          <w:color w:val="000000"/>
          <w:spacing w:val="-1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672"/>
        <w:gridCol w:w="4457"/>
        <w:gridCol w:w="3931"/>
      </w:tblGrid>
      <w:tr w:rsidR="00D61DA3" w:rsidRPr="00EA4272" w14:paraId="72468C82" w14:textId="77777777" w:rsidTr="00D61DA3">
        <w:trPr>
          <w:trHeight w:val="391"/>
        </w:trPr>
        <w:tc>
          <w:tcPr>
            <w:tcW w:w="675" w:type="dxa"/>
            <w:shd w:val="clear" w:color="auto" w:fill="BDD6EE" w:themeFill="accent1" w:themeFillTint="66"/>
            <w:vAlign w:val="center"/>
          </w:tcPr>
          <w:p w14:paraId="60BA831F" w14:textId="77777777" w:rsidR="00D61DA3" w:rsidRPr="009C099D" w:rsidRDefault="00D61DA3" w:rsidP="00D61DA3">
            <w:pPr>
              <w:jc w:val="center"/>
              <w:rPr>
                <w:rFonts w:ascii="Bookman Old Style" w:hAnsi="Bookman Old Style"/>
                <w:sz w:val="20"/>
                <w:szCs w:val="20"/>
              </w:rPr>
            </w:pPr>
            <w:r w:rsidRPr="003E0DE2">
              <w:rPr>
                <w:rFonts w:ascii="Bookman Old Style" w:hAnsi="Bookman Old Style"/>
                <w:sz w:val="20"/>
                <w:szCs w:val="20"/>
              </w:rPr>
              <w:t>LP.</w:t>
            </w:r>
          </w:p>
        </w:tc>
        <w:tc>
          <w:tcPr>
            <w:tcW w:w="4536" w:type="dxa"/>
            <w:shd w:val="clear" w:color="auto" w:fill="BDD6EE" w:themeFill="accent1" w:themeFillTint="66"/>
            <w:vAlign w:val="center"/>
          </w:tcPr>
          <w:p w14:paraId="6E4525C2" w14:textId="77777777" w:rsidR="00D61DA3" w:rsidRPr="009C099D" w:rsidRDefault="00D61DA3" w:rsidP="00D61DA3">
            <w:pPr>
              <w:jc w:val="center"/>
              <w:rPr>
                <w:rFonts w:ascii="Bookman Old Style" w:hAnsi="Bookman Old Style"/>
                <w:sz w:val="20"/>
                <w:szCs w:val="20"/>
              </w:rPr>
            </w:pPr>
            <w:r w:rsidRPr="003E0DE2">
              <w:rPr>
                <w:rFonts w:ascii="Bookman Old Style" w:hAnsi="Bookman Old Style"/>
                <w:sz w:val="20"/>
                <w:szCs w:val="20"/>
              </w:rPr>
              <w:t>NAZWA ŹRÓDŁA FINANSOWANIA WYDATKÓW:</w:t>
            </w:r>
          </w:p>
        </w:tc>
        <w:tc>
          <w:tcPr>
            <w:tcW w:w="3999" w:type="dxa"/>
            <w:shd w:val="clear" w:color="auto" w:fill="BDD6EE" w:themeFill="accent1" w:themeFillTint="66"/>
            <w:vAlign w:val="center"/>
          </w:tcPr>
          <w:p w14:paraId="6DC67A16" w14:textId="77777777" w:rsidR="00D61DA3" w:rsidRPr="009C099D" w:rsidRDefault="00D61DA3" w:rsidP="00D61DA3">
            <w:pPr>
              <w:jc w:val="center"/>
              <w:rPr>
                <w:rFonts w:ascii="Bookman Old Style" w:hAnsi="Bookman Old Style"/>
                <w:sz w:val="20"/>
                <w:szCs w:val="20"/>
              </w:rPr>
            </w:pPr>
            <w:r w:rsidRPr="003E0DE2">
              <w:rPr>
                <w:rFonts w:ascii="Bookman Old Style" w:hAnsi="Bookman Old Style"/>
                <w:sz w:val="20"/>
                <w:szCs w:val="20"/>
              </w:rPr>
              <w:t>WYDATKI KWALIFIKOWALNE</w:t>
            </w:r>
          </w:p>
        </w:tc>
      </w:tr>
      <w:tr w:rsidR="00D61DA3" w:rsidRPr="00EA4272" w14:paraId="3A2DC287" w14:textId="77777777" w:rsidTr="00D61DA3">
        <w:trPr>
          <w:trHeight w:val="510"/>
        </w:trPr>
        <w:tc>
          <w:tcPr>
            <w:tcW w:w="675" w:type="dxa"/>
            <w:shd w:val="clear" w:color="auto" w:fill="BDD6EE" w:themeFill="accent1" w:themeFillTint="66"/>
            <w:vAlign w:val="center"/>
          </w:tcPr>
          <w:p w14:paraId="1789546F" w14:textId="77777777" w:rsidR="00D61DA3" w:rsidRPr="00EA4272" w:rsidRDefault="00D61DA3" w:rsidP="00D61DA3">
            <w:pPr>
              <w:jc w:val="center"/>
              <w:rPr>
                <w:rFonts w:ascii="Bookman Old Style" w:hAnsi="Bookman Old Style"/>
                <w:sz w:val="16"/>
                <w:szCs w:val="16"/>
              </w:rPr>
            </w:pPr>
            <w:r w:rsidRPr="00EA4272">
              <w:rPr>
                <w:rFonts w:ascii="Bookman Old Style" w:hAnsi="Bookman Old Style"/>
                <w:sz w:val="16"/>
                <w:szCs w:val="16"/>
              </w:rPr>
              <w:t>1</w:t>
            </w:r>
          </w:p>
        </w:tc>
        <w:tc>
          <w:tcPr>
            <w:tcW w:w="4536" w:type="dxa"/>
            <w:shd w:val="clear" w:color="auto" w:fill="BDD6EE" w:themeFill="accent1" w:themeFillTint="66"/>
            <w:vAlign w:val="center"/>
          </w:tcPr>
          <w:p w14:paraId="0A78EDE2" w14:textId="77777777" w:rsidR="00D61DA3" w:rsidRPr="00A03C91" w:rsidRDefault="00D61DA3" w:rsidP="00D61DA3">
            <w:pPr>
              <w:jc w:val="left"/>
              <w:rPr>
                <w:rFonts w:ascii="Bookman Old Style" w:hAnsi="Bookman Old Style"/>
                <w:sz w:val="18"/>
                <w:szCs w:val="18"/>
              </w:rPr>
            </w:pPr>
            <w:r w:rsidRPr="003E0DE2">
              <w:rPr>
                <w:rFonts w:ascii="Bookman Old Style" w:hAnsi="Bookman Old Style"/>
                <w:sz w:val="18"/>
                <w:szCs w:val="18"/>
              </w:rPr>
              <w:t>ŚRODKI UNIJNE (GRANT)</w:t>
            </w:r>
            <w:r w:rsidRPr="00A03C91">
              <w:rPr>
                <w:rFonts w:ascii="Bookman Old Style" w:hAnsi="Bookman Old Style"/>
                <w:sz w:val="18"/>
                <w:szCs w:val="18"/>
              </w:rPr>
              <w:t>:</w:t>
            </w:r>
          </w:p>
        </w:tc>
        <w:tc>
          <w:tcPr>
            <w:tcW w:w="3999" w:type="dxa"/>
            <w:vAlign w:val="center"/>
          </w:tcPr>
          <w:p w14:paraId="5C4ABC7C" w14:textId="77777777" w:rsidR="00D61DA3" w:rsidRPr="00EA4272" w:rsidRDefault="00D61DA3" w:rsidP="00D61DA3">
            <w:pPr>
              <w:rPr>
                <w:rFonts w:ascii="Bookman Old Style" w:hAnsi="Bookman Old Style"/>
                <w:sz w:val="16"/>
                <w:szCs w:val="16"/>
              </w:rPr>
            </w:pPr>
          </w:p>
        </w:tc>
      </w:tr>
      <w:tr w:rsidR="00D61DA3" w:rsidRPr="00EA4272" w14:paraId="3FD106A9" w14:textId="77777777" w:rsidTr="00D61DA3">
        <w:trPr>
          <w:trHeight w:val="510"/>
        </w:trPr>
        <w:tc>
          <w:tcPr>
            <w:tcW w:w="675" w:type="dxa"/>
            <w:shd w:val="clear" w:color="auto" w:fill="BDD6EE" w:themeFill="accent1" w:themeFillTint="66"/>
            <w:vAlign w:val="center"/>
          </w:tcPr>
          <w:p w14:paraId="088C9AF3" w14:textId="77777777" w:rsidR="00D61DA3" w:rsidRPr="00EA4272" w:rsidRDefault="00D61DA3" w:rsidP="00D61DA3">
            <w:pPr>
              <w:jc w:val="center"/>
              <w:rPr>
                <w:rFonts w:ascii="Bookman Old Style" w:hAnsi="Bookman Old Style"/>
                <w:sz w:val="16"/>
                <w:szCs w:val="16"/>
              </w:rPr>
            </w:pPr>
            <w:r w:rsidRPr="00EA4272">
              <w:rPr>
                <w:rFonts w:ascii="Bookman Old Style" w:hAnsi="Bookman Old Style"/>
                <w:sz w:val="16"/>
                <w:szCs w:val="16"/>
              </w:rPr>
              <w:t>2</w:t>
            </w:r>
          </w:p>
        </w:tc>
        <w:tc>
          <w:tcPr>
            <w:tcW w:w="4536" w:type="dxa"/>
            <w:shd w:val="clear" w:color="auto" w:fill="BDD6EE" w:themeFill="accent1" w:themeFillTint="66"/>
            <w:vAlign w:val="center"/>
          </w:tcPr>
          <w:p w14:paraId="152110F4" w14:textId="77777777" w:rsidR="00D61DA3" w:rsidRPr="00A03C91" w:rsidRDefault="00D61DA3" w:rsidP="00D61DA3">
            <w:pPr>
              <w:jc w:val="left"/>
              <w:rPr>
                <w:rFonts w:ascii="Bookman Old Style" w:hAnsi="Bookman Old Style"/>
                <w:sz w:val="18"/>
                <w:szCs w:val="18"/>
              </w:rPr>
            </w:pPr>
            <w:r w:rsidRPr="003E0DE2">
              <w:rPr>
                <w:rFonts w:ascii="Bookman Old Style" w:hAnsi="Bookman Old Style"/>
                <w:sz w:val="18"/>
                <w:szCs w:val="18"/>
              </w:rPr>
              <w:t>KRAJOWE ŚRODKI PUBLICZNE</w:t>
            </w:r>
            <w:r>
              <w:rPr>
                <w:rFonts w:ascii="Bookman Old Style" w:hAnsi="Bookman Old Style"/>
                <w:sz w:val="18"/>
                <w:szCs w:val="18"/>
              </w:rPr>
              <w:t xml:space="preserve"> (WKŁAD WŁASNY)</w:t>
            </w:r>
            <w:r w:rsidRPr="00A03C91">
              <w:rPr>
                <w:rFonts w:ascii="Bookman Old Style" w:hAnsi="Bookman Old Style"/>
                <w:sz w:val="18"/>
                <w:szCs w:val="18"/>
              </w:rPr>
              <w:t>, W TYM</w:t>
            </w:r>
            <w:r w:rsidRPr="003E0DE2">
              <w:rPr>
                <w:rFonts w:ascii="Bookman Old Style" w:hAnsi="Bookman Old Style"/>
                <w:sz w:val="18"/>
                <w:szCs w:val="18"/>
              </w:rPr>
              <w:t>:</w:t>
            </w:r>
          </w:p>
        </w:tc>
        <w:tc>
          <w:tcPr>
            <w:tcW w:w="3999" w:type="dxa"/>
            <w:vAlign w:val="center"/>
          </w:tcPr>
          <w:p w14:paraId="30942EB8" w14:textId="77777777" w:rsidR="00D61DA3" w:rsidRPr="00EA4272" w:rsidRDefault="00D61DA3" w:rsidP="00D61DA3">
            <w:pPr>
              <w:rPr>
                <w:rFonts w:ascii="Bookman Old Style" w:hAnsi="Bookman Old Style"/>
                <w:sz w:val="16"/>
                <w:szCs w:val="16"/>
              </w:rPr>
            </w:pPr>
          </w:p>
        </w:tc>
      </w:tr>
      <w:tr w:rsidR="00D61DA3" w:rsidRPr="00EA4272" w14:paraId="456B6491" w14:textId="77777777" w:rsidTr="00D61DA3">
        <w:trPr>
          <w:trHeight w:val="510"/>
        </w:trPr>
        <w:tc>
          <w:tcPr>
            <w:tcW w:w="675" w:type="dxa"/>
            <w:shd w:val="clear" w:color="auto" w:fill="DEEAF6" w:themeFill="accent1" w:themeFillTint="33"/>
            <w:vAlign w:val="center"/>
          </w:tcPr>
          <w:p w14:paraId="50F9559D" w14:textId="77777777" w:rsidR="00D61DA3" w:rsidRPr="00EA4272" w:rsidRDefault="00D61DA3" w:rsidP="00D61DA3">
            <w:pPr>
              <w:jc w:val="center"/>
              <w:rPr>
                <w:rFonts w:ascii="Bookman Old Style" w:hAnsi="Bookman Old Style"/>
                <w:sz w:val="16"/>
                <w:szCs w:val="16"/>
              </w:rPr>
            </w:pPr>
            <w:r w:rsidRPr="00EA4272">
              <w:rPr>
                <w:rFonts w:ascii="Bookman Old Style" w:hAnsi="Bookman Old Style"/>
                <w:sz w:val="16"/>
                <w:szCs w:val="16"/>
              </w:rPr>
              <w:t>2.1</w:t>
            </w:r>
          </w:p>
        </w:tc>
        <w:tc>
          <w:tcPr>
            <w:tcW w:w="4536" w:type="dxa"/>
            <w:shd w:val="clear" w:color="auto" w:fill="DEEAF6" w:themeFill="accent1" w:themeFillTint="33"/>
            <w:vAlign w:val="center"/>
          </w:tcPr>
          <w:p w14:paraId="0856482C" w14:textId="77777777" w:rsidR="00D61DA3" w:rsidRPr="000D1209" w:rsidRDefault="00D61DA3" w:rsidP="00D61DA3">
            <w:pPr>
              <w:jc w:val="left"/>
              <w:rPr>
                <w:rFonts w:ascii="Bookman Old Style" w:hAnsi="Bookman Old Style"/>
                <w:sz w:val="18"/>
                <w:szCs w:val="18"/>
              </w:rPr>
            </w:pPr>
            <w:r w:rsidRPr="000D1209">
              <w:rPr>
                <w:rFonts w:ascii="Bookman Old Style" w:hAnsi="Bookman Old Style"/>
                <w:sz w:val="18"/>
                <w:szCs w:val="18"/>
              </w:rPr>
              <w:t>BUDŻET PAŃSTWA</w:t>
            </w:r>
          </w:p>
        </w:tc>
        <w:tc>
          <w:tcPr>
            <w:tcW w:w="3999" w:type="dxa"/>
            <w:vAlign w:val="center"/>
          </w:tcPr>
          <w:p w14:paraId="711B752E" w14:textId="77777777" w:rsidR="00D61DA3" w:rsidRPr="00EA4272" w:rsidRDefault="00D61DA3" w:rsidP="00D61DA3">
            <w:pPr>
              <w:rPr>
                <w:rFonts w:ascii="Bookman Old Style" w:hAnsi="Bookman Old Style"/>
                <w:sz w:val="16"/>
                <w:szCs w:val="16"/>
              </w:rPr>
            </w:pPr>
          </w:p>
        </w:tc>
      </w:tr>
      <w:tr w:rsidR="00D61DA3" w:rsidRPr="00EA4272" w14:paraId="3140D460" w14:textId="77777777" w:rsidTr="00D61DA3">
        <w:trPr>
          <w:trHeight w:val="510"/>
        </w:trPr>
        <w:tc>
          <w:tcPr>
            <w:tcW w:w="675" w:type="dxa"/>
            <w:shd w:val="clear" w:color="auto" w:fill="DEEAF6" w:themeFill="accent1" w:themeFillTint="33"/>
            <w:vAlign w:val="center"/>
          </w:tcPr>
          <w:p w14:paraId="43FDD615" w14:textId="77777777" w:rsidR="00D61DA3" w:rsidRPr="00EA4272" w:rsidRDefault="00D61DA3" w:rsidP="00D61DA3">
            <w:pPr>
              <w:jc w:val="center"/>
              <w:rPr>
                <w:rFonts w:ascii="Bookman Old Style" w:hAnsi="Bookman Old Style"/>
                <w:sz w:val="16"/>
                <w:szCs w:val="16"/>
              </w:rPr>
            </w:pPr>
            <w:r w:rsidRPr="00EA4272">
              <w:rPr>
                <w:rFonts w:ascii="Bookman Old Style" w:hAnsi="Bookman Old Style"/>
                <w:sz w:val="16"/>
                <w:szCs w:val="16"/>
              </w:rPr>
              <w:t>2.2</w:t>
            </w:r>
          </w:p>
        </w:tc>
        <w:tc>
          <w:tcPr>
            <w:tcW w:w="4536" w:type="dxa"/>
            <w:shd w:val="clear" w:color="auto" w:fill="DEEAF6" w:themeFill="accent1" w:themeFillTint="33"/>
            <w:vAlign w:val="center"/>
          </w:tcPr>
          <w:p w14:paraId="7C0AC170" w14:textId="77777777" w:rsidR="00D61DA3" w:rsidRPr="000D1209" w:rsidRDefault="00D61DA3" w:rsidP="00D61DA3">
            <w:pPr>
              <w:jc w:val="left"/>
              <w:rPr>
                <w:rFonts w:ascii="Bookman Old Style" w:hAnsi="Bookman Old Style"/>
                <w:sz w:val="18"/>
                <w:szCs w:val="18"/>
              </w:rPr>
            </w:pPr>
            <w:r w:rsidRPr="000D1209">
              <w:rPr>
                <w:rFonts w:ascii="Bookman Old Style" w:hAnsi="Bookman Old Style"/>
                <w:sz w:val="18"/>
                <w:szCs w:val="18"/>
              </w:rPr>
              <w:t>BUDŻET JST</w:t>
            </w:r>
          </w:p>
        </w:tc>
        <w:tc>
          <w:tcPr>
            <w:tcW w:w="3999" w:type="dxa"/>
            <w:vAlign w:val="center"/>
          </w:tcPr>
          <w:p w14:paraId="43ABCF69" w14:textId="77777777" w:rsidR="00D61DA3" w:rsidRPr="00EA4272" w:rsidRDefault="00D61DA3" w:rsidP="00D61DA3">
            <w:pPr>
              <w:rPr>
                <w:rFonts w:ascii="Bookman Old Style" w:hAnsi="Bookman Old Style"/>
                <w:sz w:val="16"/>
                <w:szCs w:val="16"/>
              </w:rPr>
            </w:pPr>
          </w:p>
        </w:tc>
      </w:tr>
      <w:tr w:rsidR="00D61DA3" w:rsidRPr="00EA4272" w14:paraId="1415A886" w14:textId="77777777" w:rsidTr="00D61DA3">
        <w:trPr>
          <w:trHeight w:val="510"/>
        </w:trPr>
        <w:tc>
          <w:tcPr>
            <w:tcW w:w="675" w:type="dxa"/>
            <w:shd w:val="clear" w:color="auto" w:fill="DEEAF6" w:themeFill="accent1" w:themeFillTint="33"/>
            <w:vAlign w:val="center"/>
          </w:tcPr>
          <w:p w14:paraId="1F202990" w14:textId="77777777" w:rsidR="00D61DA3" w:rsidRPr="00EA4272" w:rsidRDefault="00D61DA3" w:rsidP="00D61DA3">
            <w:pPr>
              <w:jc w:val="center"/>
              <w:rPr>
                <w:rFonts w:ascii="Bookman Old Style" w:hAnsi="Bookman Old Style"/>
                <w:sz w:val="16"/>
                <w:szCs w:val="16"/>
              </w:rPr>
            </w:pPr>
            <w:r w:rsidRPr="00EA4272">
              <w:rPr>
                <w:rFonts w:ascii="Bookman Old Style" w:hAnsi="Bookman Old Style"/>
                <w:sz w:val="16"/>
                <w:szCs w:val="16"/>
              </w:rPr>
              <w:t>2.3</w:t>
            </w:r>
          </w:p>
        </w:tc>
        <w:tc>
          <w:tcPr>
            <w:tcW w:w="4536" w:type="dxa"/>
            <w:shd w:val="clear" w:color="auto" w:fill="DEEAF6" w:themeFill="accent1" w:themeFillTint="33"/>
            <w:vAlign w:val="center"/>
          </w:tcPr>
          <w:p w14:paraId="2FE7461E" w14:textId="77777777" w:rsidR="00D61DA3" w:rsidRPr="000D1209" w:rsidRDefault="00D61DA3" w:rsidP="00D61DA3">
            <w:pPr>
              <w:jc w:val="left"/>
              <w:rPr>
                <w:rFonts w:ascii="Bookman Old Style" w:hAnsi="Bookman Old Style"/>
                <w:sz w:val="18"/>
                <w:szCs w:val="18"/>
              </w:rPr>
            </w:pPr>
            <w:r w:rsidRPr="000D1209">
              <w:rPr>
                <w:rFonts w:ascii="Bookman Old Style" w:hAnsi="Bookman Old Style"/>
                <w:sz w:val="18"/>
                <w:szCs w:val="18"/>
              </w:rPr>
              <w:t>INNE KRAJOWE ŚRODKI PUBLICZNE</w:t>
            </w:r>
          </w:p>
        </w:tc>
        <w:tc>
          <w:tcPr>
            <w:tcW w:w="3999" w:type="dxa"/>
            <w:vAlign w:val="center"/>
          </w:tcPr>
          <w:p w14:paraId="5679A757" w14:textId="77777777" w:rsidR="00D61DA3" w:rsidRPr="00EA4272" w:rsidRDefault="00D61DA3" w:rsidP="00D61DA3">
            <w:pPr>
              <w:rPr>
                <w:rFonts w:ascii="Bookman Old Style" w:hAnsi="Bookman Old Style"/>
                <w:sz w:val="16"/>
                <w:szCs w:val="16"/>
              </w:rPr>
            </w:pPr>
          </w:p>
        </w:tc>
      </w:tr>
      <w:tr w:rsidR="00D61DA3" w:rsidRPr="00EA4272" w14:paraId="6C223C2D" w14:textId="77777777" w:rsidTr="00D61DA3">
        <w:trPr>
          <w:trHeight w:val="510"/>
        </w:trPr>
        <w:tc>
          <w:tcPr>
            <w:tcW w:w="675" w:type="dxa"/>
            <w:shd w:val="clear" w:color="auto" w:fill="DEEAF6" w:themeFill="accent1" w:themeFillTint="33"/>
            <w:vAlign w:val="center"/>
          </w:tcPr>
          <w:p w14:paraId="1DEED015" w14:textId="77777777" w:rsidR="00D61DA3" w:rsidRPr="00EA4272" w:rsidRDefault="00D61DA3" w:rsidP="00D61DA3">
            <w:pPr>
              <w:jc w:val="center"/>
              <w:rPr>
                <w:rFonts w:ascii="Bookman Old Style" w:hAnsi="Bookman Old Style"/>
                <w:sz w:val="16"/>
                <w:szCs w:val="16"/>
              </w:rPr>
            </w:pPr>
            <w:r w:rsidRPr="00EA4272">
              <w:rPr>
                <w:rFonts w:ascii="Bookman Old Style" w:hAnsi="Bookman Old Style"/>
                <w:sz w:val="16"/>
                <w:szCs w:val="16"/>
              </w:rPr>
              <w:t>2.3.1</w:t>
            </w:r>
          </w:p>
        </w:tc>
        <w:tc>
          <w:tcPr>
            <w:tcW w:w="4536" w:type="dxa"/>
            <w:shd w:val="clear" w:color="auto" w:fill="DEEAF6" w:themeFill="accent1" w:themeFillTint="33"/>
            <w:vAlign w:val="center"/>
          </w:tcPr>
          <w:p w14:paraId="6DB18054" w14:textId="77777777" w:rsidR="00D61DA3" w:rsidRPr="000D1209" w:rsidRDefault="00D61DA3" w:rsidP="00D61DA3">
            <w:pPr>
              <w:jc w:val="left"/>
              <w:rPr>
                <w:rFonts w:ascii="Bookman Old Style" w:hAnsi="Bookman Old Style"/>
                <w:sz w:val="18"/>
                <w:szCs w:val="18"/>
              </w:rPr>
            </w:pPr>
            <w:r w:rsidRPr="000D1209">
              <w:rPr>
                <w:rFonts w:ascii="Bookman Old Style" w:hAnsi="Bookman Old Style"/>
                <w:sz w:val="18"/>
                <w:szCs w:val="18"/>
              </w:rPr>
              <w:t>FUNDUSZ PRACY</w:t>
            </w:r>
          </w:p>
        </w:tc>
        <w:tc>
          <w:tcPr>
            <w:tcW w:w="3999" w:type="dxa"/>
            <w:vAlign w:val="center"/>
          </w:tcPr>
          <w:p w14:paraId="4D951A64" w14:textId="77777777" w:rsidR="00D61DA3" w:rsidRPr="00EA4272" w:rsidRDefault="00D61DA3" w:rsidP="00D61DA3">
            <w:pPr>
              <w:rPr>
                <w:rFonts w:ascii="Bookman Old Style" w:hAnsi="Bookman Old Style"/>
                <w:sz w:val="16"/>
                <w:szCs w:val="16"/>
              </w:rPr>
            </w:pPr>
          </w:p>
        </w:tc>
      </w:tr>
      <w:tr w:rsidR="00D61DA3" w:rsidRPr="00EA4272" w14:paraId="0E439F6B" w14:textId="77777777" w:rsidTr="00D61DA3">
        <w:trPr>
          <w:trHeight w:val="510"/>
        </w:trPr>
        <w:tc>
          <w:tcPr>
            <w:tcW w:w="675" w:type="dxa"/>
            <w:shd w:val="clear" w:color="auto" w:fill="DEEAF6" w:themeFill="accent1" w:themeFillTint="33"/>
            <w:vAlign w:val="center"/>
          </w:tcPr>
          <w:p w14:paraId="786B7FFB" w14:textId="77777777" w:rsidR="00D61DA3" w:rsidRPr="00EA4272" w:rsidRDefault="00D61DA3" w:rsidP="00D61DA3">
            <w:pPr>
              <w:jc w:val="center"/>
              <w:rPr>
                <w:rFonts w:ascii="Bookman Old Style" w:hAnsi="Bookman Old Style"/>
                <w:sz w:val="16"/>
                <w:szCs w:val="16"/>
              </w:rPr>
            </w:pPr>
            <w:r w:rsidRPr="00EA4272">
              <w:rPr>
                <w:rFonts w:ascii="Bookman Old Style" w:hAnsi="Bookman Old Style"/>
                <w:sz w:val="16"/>
                <w:szCs w:val="16"/>
              </w:rPr>
              <w:t>2.3.2</w:t>
            </w:r>
          </w:p>
        </w:tc>
        <w:tc>
          <w:tcPr>
            <w:tcW w:w="4536" w:type="dxa"/>
            <w:shd w:val="clear" w:color="auto" w:fill="DEEAF6" w:themeFill="accent1" w:themeFillTint="33"/>
            <w:vAlign w:val="center"/>
          </w:tcPr>
          <w:p w14:paraId="4F19C747" w14:textId="77777777" w:rsidR="00D61DA3" w:rsidRPr="000D1209" w:rsidRDefault="00D61DA3" w:rsidP="00D61DA3">
            <w:pPr>
              <w:jc w:val="left"/>
              <w:rPr>
                <w:rFonts w:ascii="Bookman Old Style" w:hAnsi="Bookman Old Style"/>
                <w:sz w:val="18"/>
                <w:szCs w:val="18"/>
              </w:rPr>
            </w:pPr>
            <w:r w:rsidRPr="000D1209">
              <w:rPr>
                <w:rFonts w:ascii="Bookman Old Style" w:hAnsi="Bookman Old Style"/>
                <w:sz w:val="18"/>
                <w:szCs w:val="18"/>
              </w:rPr>
              <w:t>PAŃSTWOWY FUNDUSZ REHABILITACJI OSÓB NIEPEŁNOSPRAWNYCH</w:t>
            </w:r>
          </w:p>
        </w:tc>
        <w:tc>
          <w:tcPr>
            <w:tcW w:w="3999" w:type="dxa"/>
            <w:vAlign w:val="center"/>
          </w:tcPr>
          <w:p w14:paraId="2AFEDBD1" w14:textId="77777777" w:rsidR="00D61DA3" w:rsidRPr="00EA4272" w:rsidRDefault="00D61DA3" w:rsidP="00D61DA3">
            <w:pPr>
              <w:rPr>
                <w:rFonts w:ascii="Bookman Old Style" w:hAnsi="Bookman Old Style"/>
                <w:sz w:val="16"/>
                <w:szCs w:val="16"/>
              </w:rPr>
            </w:pPr>
          </w:p>
        </w:tc>
      </w:tr>
      <w:tr w:rsidR="00D61DA3" w:rsidRPr="00EA4272" w14:paraId="2CF1931B" w14:textId="77777777" w:rsidTr="00D61DA3">
        <w:trPr>
          <w:trHeight w:val="510"/>
        </w:trPr>
        <w:tc>
          <w:tcPr>
            <w:tcW w:w="675" w:type="dxa"/>
            <w:shd w:val="clear" w:color="auto" w:fill="DEEAF6" w:themeFill="accent1" w:themeFillTint="33"/>
            <w:vAlign w:val="center"/>
          </w:tcPr>
          <w:p w14:paraId="53479214" w14:textId="77777777" w:rsidR="00D61DA3" w:rsidRPr="00EA4272" w:rsidRDefault="00D61DA3" w:rsidP="00D61DA3">
            <w:pPr>
              <w:jc w:val="center"/>
              <w:rPr>
                <w:rFonts w:ascii="Bookman Old Style" w:hAnsi="Bookman Old Style"/>
                <w:sz w:val="16"/>
                <w:szCs w:val="16"/>
              </w:rPr>
            </w:pPr>
            <w:r w:rsidRPr="00EA4272">
              <w:rPr>
                <w:rFonts w:ascii="Bookman Old Style" w:hAnsi="Bookman Old Style"/>
                <w:sz w:val="16"/>
                <w:szCs w:val="16"/>
              </w:rPr>
              <w:t>2.3.3</w:t>
            </w:r>
          </w:p>
        </w:tc>
        <w:tc>
          <w:tcPr>
            <w:tcW w:w="4536" w:type="dxa"/>
            <w:shd w:val="clear" w:color="auto" w:fill="DEEAF6" w:themeFill="accent1" w:themeFillTint="33"/>
            <w:vAlign w:val="center"/>
          </w:tcPr>
          <w:p w14:paraId="7BBBEAAB" w14:textId="77777777" w:rsidR="00D61DA3" w:rsidRPr="000D1209" w:rsidRDefault="00D61DA3" w:rsidP="00D61DA3">
            <w:pPr>
              <w:jc w:val="left"/>
              <w:rPr>
                <w:rFonts w:ascii="Bookman Old Style" w:hAnsi="Bookman Old Style"/>
                <w:sz w:val="18"/>
                <w:szCs w:val="18"/>
              </w:rPr>
            </w:pPr>
            <w:r w:rsidRPr="000D1209">
              <w:rPr>
                <w:rFonts w:ascii="Bookman Old Style" w:hAnsi="Bookman Old Style"/>
                <w:sz w:val="18"/>
                <w:szCs w:val="18"/>
              </w:rPr>
              <w:t>INNE</w:t>
            </w:r>
          </w:p>
        </w:tc>
        <w:tc>
          <w:tcPr>
            <w:tcW w:w="3999" w:type="dxa"/>
            <w:vAlign w:val="center"/>
          </w:tcPr>
          <w:p w14:paraId="7326A76A" w14:textId="77777777" w:rsidR="00D61DA3" w:rsidRPr="00EA4272" w:rsidRDefault="00D61DA3" w:rsidP="00D61DA3">
            <w:pPr>
              <w:rPr>
                <w:rFonts w:ascii="Bookman Old Style" w:hAnsi="Bookman Old Style"/>
                <w:sz w:val="16"/>
                <w:szCs w:val="16"/>
              </w:rPr>
            </w:pPr>
          </w:p>
        </w:tc>
      </w:tr>
      <w:tr w:rsidR="00D61DA3" w:rsidRPr="00EA4272" w14:paraId="03D61D0F" w14:textId="77777777" w:rsidTr="00D61DA3">
        <w:trPr>
          <w:trHeight w:val="510"/>
        </w:trPr>
        <w:tc>
          <w:tcPr>
            <w:tcW w:w="675" w:type="dxa"/>
            <w:shd w:val="clear" w:color="auto" w:fill="BDD6EE" w:themeFill="accent1" w:themeFillTint="66"/>
            <w:vAlign w:val="center"/>
          </w:tcPr>
          <w:p w14:paraId="4AA5478D" w14:textId="77777777" w:rsidR="00D61DA3" w:rsidRPr="00EA4272" w:rsidRDefault="00D61DA3" w:rsidP="00D61DA3">
            <w:pPr>
              <w:jc w:val="center"/>
              <w:rPr>
                <w:rFonts w:ascii="Bookman Old Style" w:hAnsi="Bookman Old Style"/>
                <w:sz w:val="16"/>
                <w:szCs w:val="16"/>
              </w:rPr>
            </w:pPr>
            <w:r w:rsidRPr="00EA4272">
              <w:rPr>
                <w:rFonts w:ascii="Bookman Old Style" w:hAnsi="Bookman Old Style"/>
                <w:sz w:val="16"/>
                <w:szCs w:val="16"/>
              </w:rPr>
              <w:t>3</w:t>
            </w:r>
          </w:p>
        </w:tc>
        <w:tc>
          <w:tcPr>
            <w:tcW w:w="4536" w:type="dxa"/>
            <w:shd w:val="clear" w:color="auto" w:fill="BDD6EE" w:themeFill="accent1" w:themeFillTint="66"/>
            <w:vAlign w:val="center"/>
          </w:tcPr>
          <w:p w14:paraId="41B6D6C5" w14:textId="77777777" w:rsidR="00D61DA3" w:rsidRPr="00A03C91" w:rsidRDefault="00D61DA3" w:rsidP="00D61DA3">
            <w:pPr>
              <w:jc w:val="left"/>
              <w:rPr>
                <w:rFonts w:ascii="Bookman Old Style" w:hAnsi="Bookman Old Style"/>
                <w:sz w:val="18"/>
                <w:szCs w:val="18"/>
              </w:rPr>
            </w:pPr>
            <w:r w:rsidRPr="003E0DE2">
              <w:rPr>
                <w:rFonts w:ascii="Bookman Old Style" w:hAnsi="Bookman Old Style"/>
                <w:sz w:val="18"/>
                <w:szCs w:val="18"/>
              </w:rPr>
              <w:t>PRYWATNE</w:t>
            </w:r>
            <w:r>
              <w:rPr>
                <w:rFonts w:ascii="Bookman Old Style" w:hAnsi="Bookman Old Style"/>
                <w:sz w:val="18"/>
                <w:szCs w:val="18"/>
              </w:rPr>
              <w:t xml:space="preserve"> (WKŁAD WŁASNY):</w:t>
            </w:r>
          </w:p>
        </w:tc>
        <w:tc>
          <w:tcPr>
            <w:tcW w:w="3999" w:type="dxa"/>
            <w:vAlign w:val="center"/>
          </w:tcPr>
          <w:p w14:paraId="1E5A28A6" w14:textId="77777777" w:rsidR="00D61DA3" w:rsidRPr="00EA4272" w:rsidRDefault="00D61DA3" w:rsidP="00D61DA3">
            <w:pPr>
              <w:rPr>
                <w:rFonts w:ascii="Bookman Old Style" w:hAnsi="Bookman Old Style"/>
                <w:sz w:val="16"/>
                <w:szCs w:val="16"/>
              </w:rPr>
            </w:pPr>
          </w:p>
        </w:tc>
      </w:tr>
      <w:tr w:rsidR="00D61DA3" w:rsidRPr="00EA4272" w14:paraId="74FCC240" w14:textId="77777777" w:rsidTr="00D61DA3">
        <w:trPr>
          <w:trHeight w:val="510"/>
        </w:trPr>
        <w:tc>
          <w:tcPr>
            <w:tcW w:w="675" w:type="dxa"/>
            <w:shd w:val="clear" w:color="auto" w:fill="BDD6EE" w:themeFill="accent1" w:themeFillTint="66"/>
            <w:vAlign w:val="center"/>
          </w:tcPr>
          <w:p w14:paraId="48257721" w14:textId="77777777" w:rsidR="00D61DA3" w:rsidRPr="00EA4272" w:rsidRDefault="00D61DA3" w:rsidP="00D61DA3">
            <w:pPr>
              <w:jc w:val="center"/>
              <w:rPr>
                <w:rFonts w:ascii="Bookman Old Style" w:hAnsi="Bookman Old Style"/>
                <w:sz w:val="16"/>
                <w:szCs w:val="16"/>
              </w:rPr>
            </w:pPr>
            <w:r w:rsidRPr="00EA4272">
              <w:rPr>
                <w:rFonts w:ascii="Bookman Old Style" w:hAnsi="Bookman Old Style"/>
                <w:sz w:val="16"/>
                <w:szCs w:val="16"/>
              </w:rPr>
              <w:t>4</w:t>
            </w:r>
          </w:p>
        </w:tc>
        <w:tc>
          <w:tcPr>
            <w:tcW w:w="4536" w:type="dxa"/>
            <w:shd w:val="clear" w:color="auto" w:fill="BDD6EE" w:themeFill="accent1" w:themeFillTint="66"/>
            <w:vAlign w:val="center"/>
          </w:tcPr>
          <w:p w14:paraId="60580D0B" w14:textId="77777777" w:rsidR="00D61DA3" w:rsidRPr="00A03C91" w:rsidRDefault="00D61DA3" w:rsidP="00D61DA3">
            <w:pPr>
              <w:jc w:val="left"/>
              <w:rPr>
                <w:rFonts w:ascii="Bookman Old Style" w:hAnsi="Bookman Old Style"/>
                <w:sz w:val="18"/>
                <w:szCs w:val="18"/>
              </w:rPr>
            </w:pPr>
            <w:r w:rsidRPr="003E0DE2">
              <w:rPr>
                <w:rFonts w:ascii="Bookman Old Style" w:hAnsi="Bookman Old Style"/>
                <w:sz w:val="18"/>
                <w:szCs w:val="18"/>
              </w:rPr>
              <w:t>SUMA</w:t>
            </w:r>
          </w:p>
        </w:tc>
        <w:tc>
          <w:tcPr>
            <w:tcW w:w="3999" w:type="dxa"/>
            <w:shd w:val="clear" w:color="auto" w:fill="DEEAF6" w:themeFill="accent1" w:themeFillTint="33"/>
            <w:vAlign w:val="center"/>
          </w:tcPr>
          <w:p w14:paraId="2CF959F4" w14:textId="77777777" w:rsidR="00D61DA3" w:rsidRPr="00EA4272" w:rsidRDefault="00D61DA3" w:rsidP="00D61DA3">
            <w:pPr>
              <w:rPr>
                <w:rFonts w:ascii="Bookman Old Style" w:hAnsi="Bookman Old Style"/>
                <w:sz w:val="16"/>
                <w:szCs w:val="16"/>
              </w:rPr>
            </w:pPr>
          </w:p>
        </w:tc>
      </w:tr>
    </w:tbl>
    <w:p w14:paraId="7D970179" w14:textId="77777777" w:rsidR="00D61DA3" w:rsidRDefault="00D61DA3" w:rsidP="00D61DA3"/>
    <w:p w14:paraId="25208861" w14:textId="0FDC4EA9" w:rsidR="00D61DA3" w:rsidRDefault="00D61DA3" w:rsidP="00D61DA3"/>
    <w:p w14:paraId="11C25096" w14:textId="77777777" w:rsidR="00D626BD" w:rsidRDefault="00D626BD" w:rsidP="00D61DA3"/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19"/>
        <w:gridCol w:w="4551"/>
      </w:tblGrid>
      <w:tr w:rsidR="00D61DA3" w14:paraId="202A1C46" w14:textId="77777777" w:rsidTr="00D61DA3">
        <w:tc>
          <w:tcPr>
            <w:tcW w:w="4520" w:type="dxa"/>
          </w:tcPr>
          <w:p w14:paraId="6C1CA9CF" w14:textId="77777777" w:rsidR="00D61DA3" w:rsidRPr="00B52588" w:rsidRDefault="00D61DA3" w:rsidP="00D61DA3">
            <w:pPr>
              <w:rPr>
                <w:rFonts w:ascii="Bookman Old Style" w:hAnsi="Bookman Old Style"/>
              </w:rPr>
            </w:pPr>
            <w:r w:rsidRPr="00B52588">
              <w:rPr>
                <w:rFonts w:ascii="Bookman Old Style" w:hAnsi="Bookman Old Style"/>
              </w:rPr>
              <w:t>…………………………………………….</w:t>
            </w:r>
          </w:p>
        </w:tc>
        <w:tc>
          <w:tcPr>
            <w:tcW w:w="4552" w:type="dxa"/>
          </w:tcPr>
          <w:p w14:paraId="22AB495C" w14:textId="77777777" w:rsidR="00D61DA3" w:rsidRPr="00B52588" w:rsidRDefault="00D61DA3" w:rsidP="00D61DA3">
            <w:pPr>
              <w:rPr>
                <w:rFonts w:ascii="Bookman Old Style" w:hAnsi="Bookman Old Style"/>
              </w:rPr>
            </w:pPr>
            <w:r w:rsidRPr="00B52588">
              <w:rPr>
                <w:rFonts w:ascii="Bookman Old Style" w:hAnsi="Bookman Old Style"/>
              </w:rPr>
              <w:t>……………………………………………….</w:t>
            </w:r>
          </w:p>
        </w:tc>
      </w:tr>
      <w:tr w:rsidR="00D61DA3" w14:paraId="29FB3C78" w14:textId="77777777" w:rsidTr="00D61DA3">
        <w:tc>
          <w:tcPr>
            <w:tcW w:w="4520" w:type="dxa"/>
          </w:tcPr>
          <w:p w14:paraId="0A8B78B5" w14:textId="77777777" w:rsidR="00D61DA3" w:rsidRPr="00B52588" w:rsidRDefault="00D61DA3" w:rsidP="00D61DA3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 w:cs="Arial"/>
                <w:i/>
                <w:noProof/>
                <w:sz w:val="20"/>
                <w:szCs w:val="20"/>
              </w:rPr>
              <w:t xml:space="preserve">             </w:t>
            </w:r>
            <w:r w:rsidRPr="00B52588">
              <w:rPr>
                <w:rFonts w:ascii="Bookman Old Style" w:hAnsi="Bookman Old Style" w:cs="Arial"/>
                <w:i/>
                <w:noProof/>
                <w:sz w:val="20"/>
                <w:szCs w:val="20"/>
              </w:rPr>
              <w:t>MIEJSCOWOŚĆ I DATA</w:t>
            </w:r>
          </w:p>
        </w:tc>
        <w:tc>
          <w:tcPr>
            <w:tcW w:w="4552" w:type="dxa"/>
          </w:tcPr>
          <w:p w14:paraId="23A271FA" w14:textId="77777777" w:rsidR="00D61DA3" w:rsidRPr="00B52588" w:rsidRDefault="00D61DA3" w:rsidP="00D61DA3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 xml:space="preserve">              </w:t>
            </w:r>
            <w:r w:rsidRPr="00B52588">
              <w:rPr>
                <w:rFonts w:ascii="Bookman Old Style" w:hAnsi="Bookman Old Style"/>
              </w:rPr>
              <w:t>PODPIS I PIECZĘĆ</w:t>
            </w:r>
          </w:p>
        </w:tc>
      </w:tr>
    </w:tbl>
    <w:p w14:paraId="264B875C" w14:textId="5352373D" w:rsidR="00D61DA3" w:rsidRDefault="00D61DA3" w:rsidP="00D61DA3">
      <w:pPr>
        <w:spacing w:before="0"/>
        <w:rPr>
          <w:rFonts w:cstheme="minorHAnsi"/>
          <w:sz w:val="20"/>
          <w:szCs w:val="20"/>
        </w:rPr>
      </w:pPr>
    </w:p>
    <w:p w14:paraId="141DF328" w14:textId="5C0610C2" w:rsidR="00D626BD" w:rsidRDefault="00D626BD" w:rsidP="00D61DA3">
      <w:pPr>
        <w:spacing w:before="0"/>
        <w:rPr>
          <w:rFonts w:cstheme="minorHAnsi"/>
          <w:sz w:val="20"/>
          <w:szCs w:val="20"/>
        </w:rPr>
      </w:pPr>
    </w:p>
    <w:p w14:paraId="6FBDCA66" w14:textId="5F0AA8C8" w:rsidR="00D626BD" w:rsidRDefault="00D626BD" w:rsidP="00D61DA3">
      <w:pPr>
        <w:spacing w:before="0"/>
        <w:rPr>
          <w:rFonts w:cstheme="minorHAnsi"/>
          <w:sz w:val="20"/>
          <w:szCs w:val="20"/>
        </w:rPr>
      </w:pPr>
    </w:p>
    <w:p w14:paraId="36F9F911" w14:textId="2ED4D70C" w:rsidR="00D626BD" w:rsidRDefault="00D626BD" w:rsidP="00D61DA3">
      <w:pPr>
        <w:spacing w:before="0"/>
        <w:rPr>
          <w:rFonts w:cstheme="minorHAnsi"/>
          <w:sz w:val="20"/>
          <w:szCs w:val="20"/>
        </w:rPr>
      </w:pPr>
    </w:p>
    <w:p w14:paraId="364AA0FB" w14:textId="680E8ACF" w:rsidR="00D626BD" w:rsidRDefault="00D626BD" w:rsidP="00D61DA3">
      <w:pPr>
        <w:spacing w:before="0"/>
        <w:rPr>
          <w:rFonts w:cstheme="minorHAnsi"/>
          <w:sz w:val="20"/>
          <w:szCs w:val="20"/>
        </w:rPr>
      </w:pPr>
    </w:p>
    <w:p w14:paraId="10F007EF" w14:textId="636D2268" w:rsidR="00D626BD" w:rsidRDefault="00D626BD" w:rsidP="00D61DA3">
      <w:pPr>
        <w:spacing w:before="0"/>
        <w:rPr>
          <w:rFonts w:cstheme="minorHAnsi"/>
          <w:sz w:val="20"/>
          <w:szCs w:val="20"/>
        </w:rPr>
      </w:pPr>
    </w:p>
    <w:p w14:paraId="7CBD93CE" w14:textId="77777777" w:rsidR="00D626BD" w:rsidRDefault="00D626BD" w:rsidP="00D61DA3">
      <w:pPr>
        <w:spacing w:before="0"/>
        <w:rPr>
          <w:rFonts w:cstheme="minorHAnsi"/>
          <w:sz w:val="20"/>
          <w:szCs w:val="20"/>
        </w:rPr>
      </w:pPr>
    </w:p>
    <w:p w14:paraId="3A949E01" w14:textId="464544E5" w:rsidR="00D61DA3" w:rsidRDefault="00D61DA3" w:rsidP="00D61DA3">
      <w:pPr>
        <w:spacing w:before="0" w:after="0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lastRenderedPageBreak/>
        <w:t>Załącznik nr 6</w:t>
      </w:r>
      <w:r w:rsidRPr="002B3341">
        <w:rPr>
          <w:rFonts w:cstheme="minorHAnsi"/>
          <w:sz w:val="20"/>
          <w:szCs w:val="20"/>
        </w:rPr>
        <w:t xml:space="preserve"> - </w:t>
      </w:r>
      <w:r w:rsidRPr="002808A9">
        <w:rPr>
          <w:rFonts w:cstheme="minorHAnsi"/>
          <w:sz w:val="20"/>
          <w:szCs w:val="20"/>
        </w:rPr>
        <w:t>Wzór oświadczenia uczestnika Projektu</w:t>
      </w:r>
    </w:p>
    <w:p w14:paraId="727E4E13" w14:textId="77777777" w:rsidR="00D61DA3" w:rsidRPr="00494FB9" w:rsidRDefault="00D61DA3" w:rsidP="00D626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9CC2E5" w:themeFill="accent1" w:themeFillTint="99"/>
        <w:jc w:val="center"/>
        <w:rPr>
          <w:b/>
        </w:rPr>
      </w:pPr>
      <w:r w:rsidRPr="00494FB9">
        <w:rPr>
          <w:b/>
        </w:rPr>
        <w:t>OŚWIADCZENIE UCZESTNIKA PROJEKTU OBJĘTEGO GRANTEM</w:t>
      </w:r>
    </w:p>
    <w:p w14:paraId="72861434" w14:textId="77777777" w:rsidR="00D61DA3" w:rsidRPr="00C15F68" w:rsidRDefault="00D61DA3" w:rsidP="0072043D">
      <w:pPr>
        <w:spacing w:before="0" w:after="0" w:line="240" w:lineRule="auto"/>
        <w:rPr>
          <w:rFonts w:cstheme="minorHAnsi"/>
          <w:noProof/>
          <w:sz w:val="20"/>
          <w:szCs w:val="20"/>
        </w:rPr>
      </w:pPr>
      <w:r w:rsidRPr="00C15F68">
        <w:rPr>
          <w:rFonts w:cstheme="minorHAnsi"/>
          <w:noProof/>
          <w:sz w:val="20"/>
          <w:szCs w:val="20"/>
        </w:rPr>
        <w:t>W związku z przystąpieniem do projektu pn. ……………………………………………………….. przyjmuję do wiadomości, iż:</w:t>
      </w:r>
    </w:p>
    <w:p w14:paraId="1CC1FEE9" w14:textId="77777777" w:rsidR="00D61DA3" w:rsidRPr="00C15F68" w:rsidRDefault="00D61DA3" w:rsidP="0028271E">
      <w:pPr>
        <w:numPr>
          <w:ilvl w:val="0"/>
          <w:numId w:val="59"/>
        </w:numPr>
        <w:spacing w:before="0" w:after="0" w:line="240" w:lineRule="auto"/>
        <w:rPr>
          <w:rFonts w:cstheme="minorHAnsi"/>
          <w:noProof/>
          <w:sz w:val="20"/>
          <w:szCs w:val="20"/>
        </w:rPr>
      </w:pPr>
      <w:r w:rsidRPr="00C15F68">
        <w:rPr>
          <w:rFonts w:cstheme="minorHAnsi"/>
          <w:noProof/>
          <w:sz w:val="20"/>
          <w:szCs w:val="20"/>
        </w:rPr>
        <w:t xml:space="preserve">Administratorem moich danych osobowych jest Województwo Kujawsko-Pomorskie reprezentowane przez Marszałka Województwa Kujawsko-Pomorskiego, mające siedzibę przy Placu Teatralnym 2, 87-100 Toruń (w odniesieniu do zbioru </w:t>
      </w:r>
      <w:r w:rsidRPr="00C15F68">
        <w:rPr>
          <w:rFonts w:eastAsia="Times New Roman" w:cstheme="minorHAnsi"/>
          <w:noProof/>
          <w:sz w:val="20"/>
          <w:szCs w:val="20"/>
        </w:rPr>
        <w:t xml:space="preserve">Regionalny Program Operacyjny Województwa Kujawsko-Pomorskiego na lata 2014-2020) </w:t>
      </w:r>
      <w:r w:rsidRPr="00C15F68">
        <w:rPr>
          <w:rFonts w:cstheme="minorHAnsi"/>
          <w:noProof/>
          <w:sz w:val="20"/>
          <w:szCs w:val="20"/>
        </w:rPr>
        <w:t>oraz minister właściwy ds. rozwoju regionalnego na mocy art. 71 ust. 1 ustawy z dnia 11 lipca 2014 r. o zasadach realizacji programów w zakresie polityki spójności finansowanych w perspektywie finansowej 2014-2020 (Dz. U. z 2017 r. poz. 1460 z późn. zm.), mający siedzibę przy ul. Wspólnej 2/4, 00-926 Warszawa (w odniesieniu do zbioru Centralny system teleinformatyczny wspierający realizację programów operacyjnych);</w:t>
      </w:r>
    </w:p>
    <w:p w14:paraId="595CF966" w14:textId="77777777" w:rsidR="00D61DA3" w:rsidRPr="00C15F68" w:rsidRDefault="00D61DA3" w:rsidP="0028271E">
      <w:pPr>
        <w:numPr>
          <w:ilvl w:val="0"/>
          <w:numId w:val="59"/>
        </w:numPr>
        <w:spacing w:before="0" w:after="0" w:line="240" w:lineRule="auto"/>
        <w:rPr>
          <w:rFonts w:cstheme="minorHAnsi"/>
          <w:noProof/>
          <w:sz w:val="20"/>
          <w:szCs w:val="20"/>
        </w:rPr>
      </w:pPr>
      <w:r w:rsidRPr="00C15F68">
        <w:rPr>
          <w:rFonts w:cstheme="minorHAnsi"/>
          <w:noProof/>
          <w:sz w:val="20"/>
          <w:szCs w:val="20"/>
        </w:rPr>
        <w:t xml:space="preserve">Przetwarzanie moich danych osobowych spełnia warunki, o których mowa w art. 6 ust. 1 lit. c i art. 9 ust. 2 lit. g </w:t>
      </w:r>
      <w:r w:rsidRPr="00C15F68">
        <w:rPr>
          <w:rFonts w:cstheme="minorHAnsi"/>
          <w:sz w:val="20"/>
          <w:szCs w:val="20"/>
        </w:rPr>
        <w:t>rozporządzenia Parlamentu Europejskiego i Rady (UE) 2016/679</w:t>
      </w:r>
      <w:r w:rsidRPr="00C15F68">
        <w:rPr>
          <w:rFonts w:cstheme="minorHAnsi"/>
          <w:noProof/>
          <w:sz w:val="20"/>
          <w:szCs w:val="20"/>
        </w:rPr>
        <w:t xml:space="preserve"> z dnia </w:t>
      </w:r>
      <w:r w:rsidRPr="00C15F68">
        <w:rPr>
          <w:rFonts w:cstheme="minorHAnsi"/>
          <w:sz w:val="20"/>
          <w:szCs w:val="20"/>
        </w:rPr>
        <w:t>27 kwietnia 2016</w:t>
      </w:r>
      <w:r w:rsidRPr="00C15F68">
        <w:rPr>
          <w:rFonts w:cstheme="minorHAnsi"/>
          <w:noProof/>
          <w:sz w:val="20"/>
          <w:szCs w:val="20"/>
        </w:rPr>
        <w:t xml:space="preserve"> r. </w:t>
      </w:r>
      <w:r w:rsidRPr="00C15F68">
        <w:rPr>
          <w:rFonts w:cstheme="minorHAnsi"/>
          <w:sz w:val="20"/>
          <w:szCs w:val="20"/>
        </w:rPr>
        <w:t xml:space="preserve">w sprawie ochrony osób fizycznych w związku z przetwarzaniem danych osobowych </w:t>
      </w:r>
      <w:r w:rsidRPr="00C15F68">
        <w:rPr>
          <w:rFonts w:cstheme="minorHAnsi"/>
          <w:sz w:val="20"/>
          <w:szCs w:val="20"/>
        </w:rPr>
        <w:br/>
        <w:t xml:space="preserve">i w sprawie swobodnego przepływu takich danych oraz uchylenia dyrektywy 95/46/WE (ogólne rozporządzenie </w:t>
      </w:r>
      <w:r w:rsidRPr="00C15F68">
        <w:rPr>
          <w:rFonts w:cstheme="minorHAnsi"/>
          <w:noProof/>
          <w:sz w:val="20"/>
          <w:szCs w:val="20"/>
        </w:rPr>
        <w:t>o ochronie danych</w:t>
      </w:r>
      <w:r w:rsidRPr="00C15F68">
        <w:rPr>
          <w:rFonts w:cstheme="minorHAnsi"/>
          <w:sz w:val="20"/>
          <w:szCs w:val="20"/>
        </w:rPr>
        <w:t>)</w:t>
      </w:r>
      <w:r w:rsidRPr="00C15F68">
        <w:rPr>
          <w:rFonts w:cstheme="minorHAnsi"/>
          <w:noProof/>
          <w:sz w:val="20"/>
          <w:szCs w:val="20"/>
        </w:rPr>
        <w:t xml:space="preserve"> (Dz. </w:t>
      </w:r>
      <w:r w:rsidRPr="00C15F68">
        <w:rPr>
          <w:rFonts w:cstheme="minorHAnsi"/>
          <w:sz w:val="20"/>
          <w:szCs w:val="20"/>
        </w:rPr>
        <w:t xml:space="preserve">Urz. UE L 119 z dnia 04 maja </w:t>
      </w:r>
      <w:r w:rsidRPr="00C15F68">
        <w:rPr>
          <w:rFonts w:cstheme="minorHAnsi"/>
          <w:noProof/>
          <w:sz w:val="20"/>
          <w:szCs w:val="20"/>
        </w:rPr>
        <w:t>2016 r</w:t>
      </w:r>
      <w:r w:rsidRPr="00C15F68">
        <w:rPr>
          <w:rFonts w:cstheme="minorHAnsi"/>
          <w:sz w:val="20"/>
          <w:szCs w:val="20"/>
        </w:rPr>
        <w:t>., s.1) (dalej: RODO)</w:t>
      </w:r>
      <w:r w:rsidRPr="00C15F68">
        <w:rPr>
          <w:rFonts w:cstheme="minorHAnsi"/>
          <w:noProof/>
          <w:sz w:val="20"/>
          <w:szCs w:val="20"/>
        </w:rPr>
        <w:t xml:space="preserve"> – dane osobowe są niezbędne dla realizacji </w:t>
      </w:r>
      <w:r w:rsidRPr="00C15F68">
        <w:rPr>
          <w:rFonts w:eastAsia="Times New Roman" w:cstheme="minorHAnsi"/>
          <w:noProof/>
          <w:sz w:val="20"/>
          <w:szCs w:val="20"/>
        </w:rPr>
        <w:t>Regionalnego Programu Operacyjnego Województwa Kujawsko-Pomorskiego</w:t>
      </w:r>
      <w:r w:rsidRPr="00C15F68">
        <w:rPr>
          <w:rFonts w:cstheme="minorHAnsi"/>
          <w:noProof/>
          <w:sz w:val="20"/>
          <w:szCs w:val="20"/>
        </w:rPr>
        <w:t xml:space="preserve"> na lata 2014-2020 (RPO WK-P 2014-2020) na podstawie: </w:t>
      </w:r>
    </w:p>
    <w:p w14:paraId="5ED8A634" w14:textId="77777777" w:rsidR="00D61DA3" w:rsidRPr="00C15F68" w:rsidRDefault="00D61DA3" w:rsidP="0028271E">
      <w:pPr>
        <w:numPr>
          <w:ilvl w:val="1"/>
          <w:numId w:val="58"/>
        </w:numPr>
        <w:tabs>
          <w:tab w:val="clear" w:pos="680"/>
          <w:tab w:val="num" w:pos="357"/>
        </w:tabs>
        <w:spacing w:before="0" w:after="0" w:line="240" w:lineRule="auto"/>
        <w:ind w:left="284"/>
        <w:rPr>
          <w:rFonts w:cstheme="minorHAnsi"/>
          <w:noProof/>
          <w:sz w:val="20"/>
          <w:szCs w:val="20"/>
        </w:rPr>
      </w:pPr>
      <w:r w:rsidRPr="00C15F68">
        <w:rPr>
          <w:rFonts w:cstheme="minorHAnsi"/>
          <w:noProof/>
          <w:sz w:val="20"/>
          <w:szCs w:val="20"/>
        </w:rPr>
        <w:t xml:space="preserve">w odniesieniu do zbioru </w:t>
      </w:r>
      <w:r w:rsidRPr="00C15F68">
        <w:rPr>
          <w:rFonts w:eastAsia="Times New Roman" w:cstheme="minorHAnsi"/>
          <w:noProof/>
          <w:sz w:val="20"/>
          <w:szCs w:val="20"/>
        </w:rPr>
        <w:t>Regionalny Program Operacyjny Województwa Kujawsko-Pomorskiego na lata 2014-2020</w:t>
      </w:r>
      <w:r w:rsidRPr="00C15F68">
        <w:rPr>
          <w:rFonts w:cstheme="minorHAnsi"/>
          <w:noProof/>
          <w:sz w:val="20"/>
          <w:szCs w:val="20"/>
        </w:rPr>
        <w:t>:</w:t>
      </w:r>
    </w:p>
    <w:p w14:paraId="386D052A" w14:textId="77777777" w:rsidR="00D61DA3" w:rsidRPr="00C15F68" w:rsidRDefault="00D61DA3" w:rsidP="0028271E">
      <w:pPr>
        <w:numPr>
          <w:ilvl w:val="0"/>
          <w:numId w:val="60"/>
        </w:numPr>
        <w:spacing w:before="0" w:after="0" w:line="240" w:lineRule="auto"/>
        <w:ind w:left="284"/>
        <w:rPr>
          <w:rFonts w:cstheme="minorHAnsi"/>
          <w:noProof/>
          <w:sz w:val="20"/>
          <w:szCs w:val="20"/>
        </w:rPr>
      </w:pPr>
      <w:r w:rsidRPr="00C15F68">
        <w:rPr>
          <w:rFonts w:cstheme="minorHAnsi"/>
          <w:noProof/>
          <w:sz w:val="20"/>
          <w:szCs w:val="20"/>
        </w:rPr>
        <w:t xml:space="preserve">rozporządzenia Parlamentu Europejskiego i Rady (UE) nr 1303/2013 z dnia </w:t>
      </w:r>
      <w:r w:rsidRPr="00C15F68">
        <w:rPr>
          <w:rFonts w:cstheme="minorHAnsi"/>
          <w:noProof/>
          <w:sz w:val="20"/>
          <w:szCs w:val="20"/>
        </w:rPr>
        <w:br/>
        <w:t>17 grudnia 2013 r. ustanawiającego wspólne przepisy dotyczące Europejskiego Funduszu Rozwoju Regionalnego, Europejskiego Funduszu Społecznego, Funduszu Spójności, Europejskiego Funduszu Rolnego na rzecz Rozwoju Obszarów Wiejskich oraz Europejskiego Funduszu Morskiego i Rybackiego oraz ustanawiającego przepisy ogólne dotyczące Europejskiego Funduszu Rozwoju Regionalnego, Europejskiego Funduszu Społecznego, Funduszu Spójności i Europejskiego Funduszu Morskiego i Rybackiego oraz uchylającego rozporządzenie Rady (WE) nr 1083/2006 (</w:t>
      </w:r>
      <w:r w:rsidRPr="00C15F68">
        <w:rPr>
          <w:rFonts w:cstheme="minorHAnsi"/>
          <w:sz w:val="20"/>
          <w:szCs w:val="20"/>
        </w:rPr>
        <w:t>Dz. Urz. UE L 347 z dnia 20 grudnia 2013 r., s.</w:t>
      </w:r>
      <w:r w:rsidRPr="00C15F68">
        <w:rPr>
          <w:rFonts w:cstheme="minorHAnsi"/>
        </w:rPr>
        <w:t xml:space="preserve"> </w:t>
      </w:r>
      <w:r w:rsidRPr="00C15F68">
        <w:rPr>
          <w:rFonts w:cstheme="minorHAnsi"/>
          <w:sz w:val="20"/>
          <w:szCs w:val="20"/>
        </w:rPr>
        <w:t xml:space="preserve">320-469 z </w:t>
      </w:r>
      <w:proofErr w:type="spellStart"/>
      <w:r w:rsidRPr="00C15F68">
        <w:rPr>
          <w:rFonts w:cstheme="minorHAnsi"/>
          <w:sz w:val="20"/>
          <w:szCs w:val="20"/>
        </w:rPr>
        <w:t>późn</w:t>
      </w:r>
      <w:proofErr w:type="spellEnd"/>
      <w:r w:rsidRPr="00C15F68">
        <w:rPr>
          <w:rFonts w:cstheme="minorHAnsi"/>
          <w:sz w:val="20"/>
          <w:szCs w:val="20"/>
        </w:rPr>
        <w:t>. zm.</w:t>
      </w:r>
      <w:r w:rsidRPr="00C15F68">
        <w:rPr>
          <w:rFonts w:cstheme="minorHAnsi"/>
          <w:noProof/>
          <w:sz w:val="20"/>
          <w:szCs w:val="20"/>
        </w:rPr>
        <w:t>),</w:t>
      </w:r>
    </w:p>
    <w:p w14:paraId="496BE1CB" w14:textId="77777777" w:rsidR="00D61DA3" w:rsidRPr="00C15F68" w:rsidRDefault="00D61DA3" w:rsidP="0028271E">
      <w:pPr>
        <w:numPr>
          <w:ilvl w:val="0"/>
          <w:numId w:val="60"/>
        </w:numPr>
        <w:spacing w:before="0" w:after="0" w:line="240" w:lineRule="auto"/>
        <w:ind w:left="284"/>
        <w:rPr>
          <w:rFonts w:cstheme="minorHAnsi"/>
          <w:noProof/>
          <w:sz w:val="20"/>
          <w:szCs w:val="20"/>
        </w:rPr>
      </w:pPr>
      <w:r w:rsidRPr="00C15F68">
        <w:rPr>
          <w:rFonts w:cstheme="minorHAnsi"/>
          <w:noProof/>
          <w:sz w:val="20"/>
          <w:szCs w:val="20"/>
        </w:rPr>
        <w:t xml:space="preserve">rozporządzenia Parlamentu Europejskiego i Rady (UE) nr 1304/2013 z dnia </w:t>
      </w:r>
      <w:r w:rsidRPr="00C15F68">
        <w:rPr>
          <w:rFonts w:cstheme="minorHAnsi"/>
          <w:noProof/>
          <w:sz w:val="20"/>
          <w:szCs w:val="20"/>
        </w:rPr>
        <w:br/>
        <w:t>17 grudnia 2013 r. w sprawie Europejskiego Funduszu Społecznego i uchylającego rozporządzenie Rady (WE) nr 1081/2006 (</w:t>
      </w:r>
      <w:r w:rsidRPr="00C15F68">
        <w:rPr>
          <w:rFonts w:cstheme="minorHAnsi"/>
          <w:sz w:val="20"/>
          <w:szCs w:val="20"/>
        </w:rPr>
        <w:t xml:space="preserve">Dz. Urz. UE L 347 z dnia 20 grudnia 2013 r., s. 470–486 z </w:t>
      </w:r>
      <w:proofErr w:type="spellStart"/>
      <w:r w:rsidRPr="00C15F68">
        <w:rPr>
          <w:rFonts w:cstheme="minorHAnsi"/>
          <w:sz w:val="20"/>
          <w:szCs w:val="20"/>
        </w:rPr>
        <w:t>późn</w:t>
      </w:r>
      <w:proofErr w:type="spellEnd"/>
      <w:r w:rsidRPr="00C15F68">
        <w:rPr>
          <w:rFonts w:cstheme="minorHAnsi"/>
          <w:sz w:val="20"/>
          <w:szCs w:val="20"/>
        </w:rPr>
        <w:t>. zm.</w:t>
      </w:r>
      <w:r w:rsidRPr="00C15F68">
        <w:rPr>
          <w:rFonts w:cstheme="minorHAnsi"/>
          <w:noProof/>
          <w:sz w:val="20"/>
          <w:szCs w:val="20"/>
        </w:rPr>
        <w:t>),</w:t>
      </w:r>
    </w:p>
    <w:p w14:paraId="4AC1F1CD" w14:textId="77777777" w:rsidR="00D61DA3" w:rsidRPr="00C15F68" w:rsidRDefault="00D61DA3" w:rsidP="0028271E">
      <w:pPr>
        <w:numPr>
          <w:ilvl w:val="0"/>
          <w:numId w:val="60"/>
        </w:numPr>
        <w:spacing w:before="0" w:after="0" w:line="240" w:lineRule="auto"/>
        <w:ind w:left="284"/>
        <w:rPr>
          <w:rFonts w:cstheme="minorHAnsi"/>
          <w:noProof/>
          <w:sz w:val="20"/>
          <w:szCs w:val="20"/>
        </w:rPr>
      </w:pPr>
      <w:r w:rsidRPr="00C15F68">
        <w:rPr>
          <w:rFonts w:cstheme="minorHAnsi"/>
          <w:noProof/>
          <w:sz w:val="20"/>
          <w:szCs w:val="20"/>
        </w:rPr>
        <w:t>ustawy z dnia 11 lipca 2014 r. o zasadach realizacji programów w zakresie polityki spójności finansowanych w perspektywie finansowej 2014-2020 (Dz. U. z 2017 r. poz. 1460 z późn. zm.);</w:t>
      </w:r>
    </w:p>
    <w:p w14:paraId="0D662323" w14:textId="77777777" w:rsidR="00D61DA3" w:rsidRPr="00C15F68" w:rsidRDefault="00D61DA3" w:rsidP="0028271E">
      <w:pPr>
        <w:numPr>
          <w:ilvl w:val="1"/>
          <w:numId w:val="58"/>
        </w:numPr>
        <w:tabs>
          <w:tab w:val="clear" w:pos="680"/>
          <w:tab w:val="num" w:pos="709"/>
        </w:tabs>
        <w:spacing w:before="0" w:after="0" w:line="240" w:lineRule="auto"/>
        <w:ind w:left="284"/>
        <w:rPr>
          <w:rFonts w:cstheme="minorHAnsi"/>
          <w:noProof/>
          <w:sz w:val="20"/>
          <w:szCs w:val="20"/>
        </w:rPr>
      </w:pPr>
      <w:r w:rsidRPr="00C15F68">
        <w:rPr>
          <w:rFonts w:cstheme="minorHAnsi"/>
          <w:noProof/>
          <w:sz w:val="20"/>
          <w:szCs w:val="20"/>
        </w:rPr>
        <w:t xml:space="preserve">w odniesieniu do zbioru Centralny system teleinformatyczny wspierający realizację programów operacyjnych: </w:t>
      </w:r>
    </w:p>
    <w:p w14:paraId="225EAB24" w14:textId="77777777" w:rsidR="00D61DA3" w:rsidRPr="00C15F68" w:rsidRDefault="00D61DA3" w:rsidP="0028271E">
      <w:pPr>
        <w:numPr>
          <w:ilvl w:val="0"/>
          <w:numId w:val="61"/>
        </w:numPr>
        <w:spacing w:before="0" w:after="0" w:line="240" w:lineRule="auto"/>
        <w:ind w:left="284"/>
        <w:rPr>
          <w:rFonts w:cstheme="minorHAnsi"/>
          <w:noProof/>
          <w:sz w:val="20"/>
          <w:szCs w:val="20"/>
        </w:rPr>
      </w:pPr>
      <w:r w:rsidRPr="00C15F68">
        <w:rPr>
          <w:rFonts w:cstheme="minorHAnsi"/>
          <w:noProof/>
          <w:sz w:val="20"/>
          <w:szCs w:val="20"/>
        </w:rPr>
        <w:t>rozporządzenia Parlamentu Europejskiego i Rady (UE) nr 1303/2013 z dnia 17 grudnia 2013 r. ustanawiającego wspólne przepisy dotyczące Europejskiego Funduszu Rozwoju Regionalnego, Europejskiego Funduszu Społecznego, Funduszu Spójności, Europejskiego Funduszu Rolnego na rzecz Rozwoju Obszarów Wiejskich oraz Europejskiego Funduszu Morskiego i Rybackiego oraz ustanawiającego przepisy ogólne dotyczące Europejskiego Funduszu Rozwoju Regionalnego, Europejskiego Funduszu Społecznego, Funduszu Spójności i Europejskiego Funduszu Morskiego i Rybackiego oraz uchylającego rozporządzenie Rady (WE) nr 1083/2006 (</w:t>
      </w:r>
      <w:r w:rsidRPr="00C15F68">
        <w:rPr>
          <w:rFonts w:cstheme="minorHAnsi"/>
          <w:sz w:val="20"/>
          <w:szCs w:val="20"/>
        </w:rPr>
        <w:t>Dz. Urz. UE L 347 z dnia 20 grudnia 2013 r., s.</w:t>
      </w:r>
      <w:r w:rsidRPr="00C15F68">
        <w:rPr>
          <w:rFonts w:cstheme="minorHAnsi"/>
        </w:rPr>
        <w:t xml:space="preserve"> </w:t>
      </w:r>
      <w:r w:rsidRPr="00C15F68">
        <w:rPr>
          <w:rFonts w:cstheme="minorHAnsi"/>
          <w:sz w:val="20"/>
          <w:szCs w:val="20"/>
        </w:rPr>
        <w:t xml:space="preserve">320-469 z </w:t>
      </w:r>
      <w:proofErr w:type="spellStart"/>
      <w:r w:rsidRPr="00C15F68">
        <w:rPr>
          <w:rFonts w:cstheme="minorHAnsi"/>
          <w:sz w:val="20"/>
          <w:szCs w:val="20"/>
        </w:rPr>
        <w:t>późn</w:t>
      </w:r>
      <w:proofErr w:type="spellEnd"/>
      <w:r w:rsidRPr="00C15F68">
        <w:rPr>
          <w:rFonts w:cstheme="minorHAnsi"/>
          <w:sz w:val="20"/>
          <w:szCs w:val="20"/>
        </w:rPr>
        <w:t>. zm.)</w:t>
      </w:r>
      <w:r w:rsidRPr="00C15F68">
        <w:rPr>
          <w:rFonts w:cstheme="minorHAnsi"/>
          <w:noProof/>
          <w:sz w:val="20"/>
          <w:szCs w:val="20"/>
        </w:rPr>
        <w:t>,</w:t>
      </w:r>
    </w:p>
    <w:p w14:paraId="24D84B1D" w14:textId="77777777" w:rsidR="00D61DA3" w:rsidRPr="00C15F68" w:rsidRDefault="00D61DA3" w:rsidP="0028271E">
      <w:pPr>
        <w:numPr>
          <w:ilvl w:val="0"/>
          <w:numId w:val="61"/>
        </w:numPr>
        <w:spacing w:before="0" w:after="0" w:line="240" w:lineRule="auto"/>
        <w:ind w:left="284"/>
        <w:rPr>
          <w:rFonts w:cstheme="minorHAnsi"/>
          <w:noProof/>
          <w:sz w:val="20"/>
          <w:szCs w:val="20"/>
        </w:rPr>
      </w:pPr>
      <w:r w:rsidRPr="00C15F68">
        <w:rPr>
          <w:rFonts w:cstheme="minorHAnsi"/>
          <w:noProof/>
          <w:sz w:val="20"/>
          <w:szCs w:val="20"/>
        </w:rPr>
        <w:t>rozporządzenia Parlamentu Europejskiego i Rady (UE) nr 1304/2013 z dnia 17 grudnia 2013 r. w sprawie Europejskiego Funduszu Społecznego i uchylającego rozporządzenie Rady (WE) nr 1081/2006</w:t>
      </w:r>
      <w:r w:rsidRPr="00C15F68">
        <w:rPr>
          <w:rFonts w:cstheme="minorHAnsi"/>
          <w:sz w:val="20"/>
          <w:szCs w:val="20"/>
        </w:rPr>
        <w:t xml:space="preserve"> (Dz. Urz. UE L 347 z dnia 20 grudnia 2013 r., s. 470–486 z </w:t>
      </w:r>
      <w:proofErr w:type="spellStart"/>
      <w:r w:rsidRPr="00C15F68">
        <w:rPr>
          <w:rFonts w:cstheme="minorHAnsi"/>
          <w:sz w:val="20"/>
          <w:szCs w:val="20"/>
        </w:rPr>
        <w:t>późn</w:t>
      </w:r>
      <w:proofErr w:type="spellEnd"/>
      <w:r w:rsidRPr="00C15F68">
        <w:rPr>
          <w:rFonts w:cstheme="minorHAnsi"/>
          <w:sz w:val="20"/>
          <w:szCs w:val="20"/>
        </w:rPr>
        <w:t>. zm.)</w:t>
      </w:r>
      <w:r w:rsidRPr="00C15F68">
        <w:rPr>
          <w:rFonts w:cstheme="minorHAnsi"/>
          <w:noProof/>
          <w:sz w:val="20"/>
          <w:szCs w:val="20"/>
        </w:rPr>
        <w:t>,</w:t>
      </w:r>
    </w:p>
    <w:p w14:paraId="18C65282" w14:textId="77777777" w:rsidR="00D61DA3" w:rsidRPr="00C15F68" w:rsidRDefault="00D61DA3" w:rsidP="0028271E">
      <w:pPr>
        <w:numPr>
          <w:ilvl w:val="0"/>
          <w:numId w:val="61"/>
        </w:numPr>
        <w:spacing w:before="0" w:after="0" w:line="240" w:lineRule="auto"/>
        <w:ind w:left="284"/>
        <w:rPr>
          <w:rFonts w:cstheme="minorHAnsi"/>
          <w:noProof/>
          <w:sz w:val="20"/>
          <w:szCs w:val="20"/>
        </w:rPr>
      </w:pPr>
      <w:r w:rsidRPr="00C15F68">
        <w:rPr>
          <w:rFonts w:cstheme="minorHAnsi"/>
          <w:noProof/>
          <w:sz w:val="20"/>
          <w:szCs w:val="20"/>
        </w:rPr>
        <w:t>ustawy z dnia 11 lipca 2014 r. o zasadach realizacji programów w zakresie polityki spójności finansowanych w perspektywie finansowej 2014-2020 (Dz. U. z 2017 r. poz. 1460 z późn. zm.),</w:t>
      </w:r>
    </w:p>
    <w:p w14:paraId="0B57F6D5" w14:textId="77777777" w:rsidR="00D61DA3" w:rsidRPr="00C15F68" w:rsidRDefault="00D61DA3" w:rsidP="0028271E">
      <w:pPr>
        <w:numPr>
          <w:ilvl w:val="0"/>
          <w:numId w:val="61"/>
        </w:numPr>
        <w:spacing w:before="0" w:after="0" w:line="240" w:lineRule="auto"/>
        <w:ind w:left="284"/>
        <w:rPr>
          <w:rFonts w:cstheme="minorHAnsi"/>
          <w:noProof/>
          <w:sz w:val="20"/>
          <w:szCs w:val="20"/>
        </w:rPr>
      </w:pPr>
      <w:r w:rsidRPr="00C15F68">
        <w:rPr>
          <w:rFonts w:cstheme="minorHAnsi"/>
          <w:noProof/>
          <w:sz w:val="20"/>
          <w:szCs w:val="20"/>
        </w:rPr>
        <w:t>rozporządzenia wykonawczego Komisji (UE) nr 1011/2014 z dnia 22 września 2014 r. ustanawiającego szczegółowe przepisy wykonawcze do rozporządzenia Parlamentu Europejskiego i Rady (UE) nr 1303/2013 w odniesieniu do wzorów służących do przekazywania Komisji określonych informacji oraz szczegółowe przepisy dotyczące wymiany informacji między Beneficjentami a instytucjami zarządzającymi, certyfikującymi, audytowymi i pośredniczącymi (</w:t>
      </w:r>
      <w:r w:rsidRPr="00C15F68">
        <w:rPr>
          <w:rFonts w:cstheme="minorHAnsi"/>
          <w:sz w:val="20"/>
          <w:szCs w:val="20"/>
        </w:rPr>
        <w:t>Dz. Urz. UE L 286 z dnia 30 września</w:t>
      </w:r>
      <w:r w:rsidRPr="00C15F68" w:rsidDel="00B27F09">
        <w:rPr>
          <w:rFonts w:cstheme="minorHAnsi"/>
          <w:sz w:val="20"/>
          <w:szCs w:val="20"/>
        </w:rPr>
        <w:t xml:space="preserve"> </w:t>
      </w:r>
      <w:r w:rsidRPr="00C15F68">
        <w:rPr>
          <w:rFonts w:cstheme="minorHAnsi"/>
          <w:sz w:val="20"/>
          <w:szCs w:val="20"/>
        </w:rPr>
        <w:t>2014 r., s.1</w:t>
      </w:r>
      <w:r w:rsidRPr="00C15F68">
        <w:rPr>
          <w:rFonts w:cstheme="minorHAnsi"/>
          <w:noProof/>
          <w:sz w:val="20"/>
          <w:szCs w:val="20"/>
        </w:rPr>
        <w:t>);</w:t>
      </w:r>
    </w:p>
    <w:p w14:paraId="48A5064C" w14:textId="77777777" w:rsidR="00D61DA3" w:rsidRPr="00C15F68" w:rsidRDefault="00D61DA3" w:rsidP="0028271E">
      <w:pPr>
        <w:numPr>
          <w:ilvl w:val="0"/>
          <w:numId w:val="61"/>
        </w:numPr>
        <w:spacing w:before="0" w:after="0" w:line="240" w:lineRule="auto"/>
        <w:ind w:left="284"/>
        <w:rPr>
          <w:rFonts w:cstheme="minorHAnsi"/>
          <w:noProof/>
          <w:sz w:val="20"/>
          <w:szCs w:val="20"/>
        </w:rPr>
      </w:pPr>
      <w:r w:rsidRPr="00C15F68">
        <w:rPr>
          <w:rFonts w:cstheme="minorHAnsi"/>
          <w:sz w:val="20"/>
          <w:szCs w:val="20"/>
        </w:rPr>
        <w:lastRenderedPageBreak/>
        <w:t xml:space="preserve">Porozumienia w sprawie powierzenia przetwarzania danych osobowych w ramach centralnego systemu teleinformatycznego wspierającego realizację programów operacyjnych w związku z realizacją Regionalnego Programu Operacyjnego Województwa Kujawsko-Pomorskiego na lata 2014-2020 nr RPKP/04/2015” z dnia </w:t>
      </w:r>
      <w:r w:rsidRPr="00C15F68">
        <w:rPr>
          <w:rFonts w:cstheme="minorHAnsi"/>
          <w:sz w:val="20"/>
          <w:szCs w:val="20"/>
        </w:rPr>
        <w:br/>
        <w:t xml:space="preserve">14 sierpnia 2015 r, (z </w:t>
      </w:r>
      <w:proofErr w:type="spellStart"/>
      <w:r w:rsidRPr="00C15F68">
        <w:rPr>
          <w:rFonts w:cstheme="minorHAnsi"/>
          <w:sz w:val="20"/>
          <w:szCs w:val="20"/>
        </w:rPr>
        <w:t>późn</w:t>
      </w:r>
      <w:proofErr w:type="spellEnd"/>
      <w:r w:rsidRPr="00C15F68">
        <w:rPr>
          <w:rFonts w:cstheme="minorHAnsi"/>
          <w:sz w:val="20"/>
          <w:szCs w:val="20"/>
        </w:rPr>
        <w:t>. zm.)</w:t>
      </w:r>
      <w:r w:rsidRPr="00C15F68">
        <w:rPr>
          <w:rFonts w:cstheme="minorHAnsi"/>
          <w:noProof/>
          <w:sz w:val="20"/>
          <w:szCs w:val="20"/>
        </w:rPr>
        <w:t>.</w:t>
      </w:r>
    </w:p>
    <w:p w14:paraId="7DEF5EEF" w14:textId="77777777" w:rsidR="00D61DA3" w:rsidRPr="00C15F68" w:rsidRDefault="00D61DA3" w:rsidP="0028271E">
      <w:pPr>
        <w:numPr>
          <w:ilvl w:val="0"/>
          <w:numId w:val="59"/>
        </w:numPr>
        <w:spacing w:before="0" w:after="0" w:line="240" w:lineRule="auto"/>
        <w:rPr>
          <w:rFonts w:cstheme="minorHAnsi"/>
          <w:noProof/>
          <w:sz w:val="20"/>
          <w:szCs w:val="20"/>
        </w:rPr>
      </w:pPr>
      <w:r w:rsidRPr="00C15F68">
        <w:rPr>
          <w:rFonts w:cstheme="minorHAnsi"/>
          <w:noProof/>
          <w:sz w:val="20"/>
          <w:szCs w:val="20"/>
        </w:rPr>
        <w:t>Moje dane osobowe będą przetwarzane wyłącznie w celu realizacji projektu …………………………………………………………….., w tym w szczególności</w:t>
      </w:r>
      <w:r w:rsidRPr="00C15F68">
        <w:rPr>
          <w:rFonts w:cstheme="minorHAnsi"/>
          <w:sz w:val="20"/>
          <w:szCs w:val="20"/>
        </w:rPr>
        <w:t xml:space="preserve"> w celu</w:t>
      </w:r>
      <w:r w:rsidRPr="00C15F68">
        <w:rPr>
          <w:rFonts w:cstheme="minorHAnsi"/>
          <w:noProof/>
          <w:sz w:val="20"/>
          <w:szCs w:val="20"/>
        </w:rPr>
        <w:t xml:space="preserve"> potwierdzenia kwalifikowalności wydatków, udzielenia wsparcia, monitoringu, ewaluacji, kontroli, audytu i sprawozdawczości, działań informacyjno-promocyjnych w ramach RPO WK-P 2014-2020;</w:t>
      </w:r>
    </w:p>
    <w:p w14:paraId="6319E20B" w14:textId="77777777" w:rsidR="00D61DA3" w:rsidRPr="00C15F68" w:rsidRDefault="00D61DA3" w:rsidP="0028271E">
      <w:pPr>
        <w:numPr>
          <w:ilvl w:val="0"/>
          <w:numId w:val="59"/>
        </w:numPr>
        <w:tabs>
          <w:tab w:val="clear" w:pos="360"/>
          <w:tab w:val="num" w:pos="0"/>
        </w:tabs>
        <w:spacing w:before="0" w:after="0" w:line="240" w:lineRule="auto"/>
        <w:rPr>
          <w:rFonts w:cstheme="minorHAnsi"/>
          <w:noProof/>
          <w:sz w:val="20"/>
          <w:szCs w:val="20"/>
        </w:rPr>
      </w:pPr>
      <w:r w:rsidRPr="00C15F68">
        <w:rPr>
          <w:rFonts w:cstheme="minorHAnsi"/>
          <w:noProof/>
          <w:sz w:val="20"/>
          <w:szCs w:val="20"/>
        </w:rPr>
        <w:t>Moje dane osobowe zostały powierzone do przetwarzania Beneficjentowi realizującemu projekt - …………………………………………………………………………………… (nazwa i adres Beneficjenta),</w:t>
      </w:r>
    </w:p>
    <w:p w14:paraId="7301BD80" w14:textId="77777777" w:rsidR="00D61DA3" w:rsidRPr="00C15F68" w:rsidRDefault="00D61DA3" w:rsidP="0028271E">
      <w:pPr>
        <w:numPr>
          <w:ilvl w:val="0"/>
          <w:numId w:val="59"/>
        </w:numPr>
        <w:tabs>
          <w:tab w:val="clear" w:pos="360"/>
          <w:tab w:val="num" w:pos="0"/>
        </w:tabs>
        <w:spacing w:before="0" w:after="0" w:line="240" w:lineRule="auto"/>
        <w:rPr>
          <w:rFonts w:cstheme="minorHAnsi"/>
          <w:noProof/>
          <w:sz w:val="20"/>
          <w:szCs w:val="20"/>
        </w:rPr>
      </w:pPr>
      <w:r w:rsidRPr="00C15F68">
        <w:rPr>
          <w:rFonts w:cstheme="minorHAnsi"/>
          <w:noProof/>
          <w:sz w:val="20"/>
          <w:szCs w:val="20"/>
        </w:rPr>
        <w:t xml:space="preserve">Moje dane osobowe będą lub mogą być ujawnione wyłącznie podmiotom upoważnionym przez administratora lub Beneficjenta w związku z realizacją celu o którym mowa w pkt 3, podmiotom upoważnionym na podstawie przepisów prawa, operatorowi pocztowemu lub kurierowi </w:t>
      </w:r>
      <w:r w:rsidRPr="00C15F68">
        <w:rPr>
          <w:rFonts w:cstheme="minorHAnsi"/>
          <w:noProof/>
          <w:sz w:val="20"/>
          <w:szCs w:val="20"/>
        </w:rPr>
        <w:br/>
        <w:t>(w przypadku korespondencji papierowej), stronom i innym uczestnikom postępowań administracyjnych;</w:t>
      </w:r>
    </w:p>
    <w:p w14:paraId="24CFBADB" w14:textId="77777777" w:rsidR="00D61DA3" w:rsidRPr="00C15F68" w:rsidRDefault="00D61DA3" w:rsidP="0028271E">
      <w:pPr>
        <w:numPr>
          <w:ilvl w:val="0"/>
          <w:numId w:val="59"/>
        </w:numPr>
        <w:spacing w:before="0" w:after="0" w:line="240" w:lineRule="auto"/>
        <w:rPr>
          <w:rFonts w:cstheme="minorHAnsi"/>
          <w:noProof/>
          <w:sz w:val="20"/>
          <w:szCs w:val="20"/>
        </w:rPr>
      </w:pPr>
      <w:r w:rsidRPr="00C15F68">
        <w:rPr>
          <w:rFonts w:cstheme="minorHAnsi"/>
          <w:noProof/>
          <w:sz w:val="20"/>
          <w:szCs w:val="20"/>
        </w:rPr>
        <w:t>Podanie przeze mnie danych osobowych jest warunkiem umownym, a konsekwencją ich niepodania będzie brak możliwości uczestnictwa w projekcie;</w:t>
      </w:r>
    </w:p>
    <w:p w14:paraId="50403801" w14:textId="77777777" w:rsidR="00D61DA3" w:rsidRPr="00C15F68" w:rsidRDefault="00D61DA3" w:rsidP="0028271E">
      <w:pPr>
        <w:numPr>
          <w:ilvl w:val="0"/>
          <w:numId w:val="59"/>
        </w:numPr>
        <w:spacing w:before="0" w:after="0" w:line="240" w:lineRule="auto"/>
        <w:rPr>
          <w:rFonts w:cstheme="minorHAnsi"/>
          <w:noProof/>
          <w:sz w:val="20"/>
          <w:szCs w:val="20"/>
        </w:rPr>
      </w:pPr>
      <w:r w:rsidRPr="00C15F68">
        <w:rPr>
          <w:rFonts w:cstheme="minorHAnsi"/>
          <w:noProof/>
          <w:sz w:val="20"/>
          <w:szCs w:val="20"/>
        </w:rPr>
        <w:t>W terminie 4 tygodni po zakończeniu udziału w projekcie przekażę Beneficjentowi dane dotyczące mojego statusu na rynku pracy oraz informacje na temat udziału w kształceniu lub szkoleniu oraz uzyskania kwalifikacji lub nabycia kompetencji;</w:t>
      </w:r>
    </w:p>
    <w:p w14:paraId="4AB14D0A" w14:textId="77777777" w:rsidR="00D61DA3" w:rsidRPr="00C15F68" w:rsidRDefault="00D61DA3" w:rsidP="0028271E">
      <w:pPr>
        <w:numPr>
          <w:ilvl w:val="0"/>
          <w:numId w:val="59"/>
        </w:numPr>
        <w:spacing w:before="0" w:after="0" w:line="240" w:lineRule="auto"/>
        <w:rPr>
          <w:rFonts w:cstheme="minorHAnsi"/>
          <w:noProof/>
          <w:sz w:val="20"/>
          <w:szCs w:val="20"/>
        </w:rPr>
      </w:pPr>
      <w:r w:rsidRPr="00C15F68">
        <w:rPr>
          <w:rFonts w:cstheme="minorHAnsi"/>
          <w:noProof/>
          <w:sz w:val="20"/>
          <w:szCs w:val="20"/>
        </w:rPr>
        <w:t>W ciągu trzech miesięcy po zakończeniu udziału w projekcie udostępnię dane dotyczące mojego statusu na rynku pracy.</w:t>
      </w:r>
    </w:p>
    <w:p w14:paraId="0EE547D6" w14:textId="77777777" w:rsidR="00D61DA3" w:rsidRPr="00C15F68" w:rsidRDefault="00D61DA3" w:rsidP="0028271E">
      <w:pPr>
        <w:numPr>
          <w:ilvl w:val="0"/>
          <w:numId w:val="59"/>
        </w:numPr>
        <w:spacing w:before="0" w:after="0" w:line="240" w:lineRule="auto"/>
        <w:rPr>
          <w:rFonts w:cstheme="minorHAnsi"/>
          <w:noProof/>
          <w:sz w:val="20"/>
          <w:szCs w:val="20"/>
        </w:rPr>
      </w:pPr>
      <w:r w:rsidRPr="00C15F68">
        <w:rPr>
          <w:rFonts w:cstheme="minorHAnsi"/>
          <w:sz w:val="20"/>
          <w:szCs w:val="20"/>
        </w:rPr>
        <w:t>Moje dane osobowe nie będą przekazywane do państwa trzeciego lub organizacji międzynarodowej;</w:t>
      </w:r>
    </w:p>
    <w:p w14:paraId="0D018FFF" w14:textId="77777777" w:rsidR="00D61DA3" w:rsidRPr="00C15F68" w:rsidRDefault="00D61DA3" w:rsidP="0028271E">
      <w:pPr>
        <w:numPr>
          <w:ilvl w:val="0"/>
          <w:numId w:val="59"/>
        </w:numPr>
        <w:spacing w:before="0" w:after="0" w:line="240" w:lineRule="auto"/>
        <w:rPr>
          <w:rFonts w:cstheme="minorHAnsi"/>
          <w:noProof/>
          <w:sz w:val="20"/>
          <w:szCs w:val="20"/>
        </w:rPr>
      </w:pPr>
      <w:r w:rsidRPr="00C15F68">
        <w:rPr>
          <w:rFonts w:cstheme="minorHAnsi"/>
          <w:sz w:val="20"/>
          <w:szCs w:val="20"/>
        </w:rPr>
        <w:t>Moje dane osobowe nie będą wykorzystywane do zautomatyzowanego podejmowania decyzji, ani profilowania, o którym mowa w art. 22 RODO;</w:t>
      </w:r>
    </w:p>
    <w:p w14:paraId="0FFDE668" w14:textId="77777777" w:rsidR="00D61DA3" w:rsidRPr="00C15F68" w:rsidRDefault="00D61DA3" w:rsidP="0028271E">
      <w:pPr>
        <w:numPr>
          <w:ilvl w:val="0"/>
          <w:numId w:val="59"/>
        </w:numPr>
        <w:spacing w:before="0" w:after="0" w:line="240" w:lineRule="auto"/>
        <w:rPr>
          <w:rFonts w:cstheme="minorHAnsi"/>
          <w:noProof/>
          <w:sz w:val="20"/>
          <w:szCs w:val="20"/>
        </w:rPr>
      </w:pPr>
      <w:r w:rsidRPr="00C15F68">
        <w:rPr>
          <w:rFonts w:cstheme="minorHAnsi"/>
          <w:noProof/>
          <w:sz w:val="20"/>
          <w:szCs w:val="20"/>
        </w:rPr>
        <w:t>Moje dane osobowe będą przechowywane do czasu rozliczenia Programu Operacyjnego Województwa Kujawsko-Pomorskiego na lata 2014-2020</w:t>
      </w:r>
      <w:r w:rsidRPr="00C15F68">
        <w:rPr>
          <w:rFonts w:cstheme="minorHAnsi"/>
          <w:sz w:val="20"/>
          <w:szCs w:val="20"/>
        </w:rPr>
        <w:t xml:space="preserve"> oraz zakończenia archiwizowania dokumentacji</w:t>
      </w:r>
      <w:r w:rsidRPr="00C15F68">
        <w:rPr>
          <w:rFonts w:cstheme="minorHAnsi"/>
          <w:noProof/>
          <w:sz w:val="20"/>
          <w:szCs w:val="20"/>
        </w:rPr>
        <w:t>;</w:t>
      </w:r>
    </w:p>
    <w:p w14:paraId="1A7CE32C" w14:textId="77777777" w:rsidR="00D61DA3" w:rsidRPr="00C15F68" w:rsidRDefault="00D61DA3" w:rsidP="0028271E">
      <w:pPr>
        <w:numPr>
          <w:ilvl w:val="0"/>
          <w:numId w:val="59"/>
        </w:numPr>
        <w:spacing w:before="0" w:after="0" w:line="240" w:lineRule="auto"/>
        <w:rPr>
          <w:rFonts w:cstheme="minorHAnsi"/>
          <w:noProof/>
          <w:sz w:val="20"/>
          <w:szCs w:val="20"/>
        </w:rPr>
      </w:pPr>
      <w:r w:rsidRPr="00C15F68">
        <w:rPr>
          <w:rFonts w:cstheme="minorHAnsi"/>
          <w:noProof/>
          <w:sz w:val="20"/>
          <w:szCs w:val="20"/>
        </w:rPr>
        <w:t xml:space="preserve">Mogę skontaktować się z Inspektorem Ochrony Danych wysyłając </w:t>
      </w:r>
      <w:r w:rsidRPr="00C15F68">
        <w:rPr>
          <w:rFonts w:cstheme="minorHAnsi"/>
          <w:sz w:val="20"/>
          <w:szCs w:val="20"/>
        </w:rPr>
        <w:t>wiadomość na adres poczty elektronicznej</w:t>
      </w:r>
      <w:r w:rsidRPr="00C15F68">
        <w:rPr>
          <w:rFonts w:cstheme="minorHAnsi"/>
          <w:noProof/>
          <w:sz w:val="20"/>
          <w:szCs w:val="20"/>
        </w:rPr>
        <w:t>:</w:t>
      </w:r>
    </w:p>
    <w:p w14:paraId="4423DC16" w14:textId="77777777" w:rsidR="00D61DA3" w:rsidRPr="00C15F68" w:rsidRDefault="00D61DA3" w:rsidP="0072043D">
      <w:pPr>
        <w:spacing w:before="0" w:after="0" w:line="240" w:lineRule="auto"/>
        <w:ind w:left="360"/>
        <w:rPr>
          <w:rFonts w:cstheme="minorHAnsi"/>
          <w:noProof/>
          <w:sz w:val="20"/>
          <w:szCs w:val="20"/>
        </w:rPr>
      </w:pPr>
      <w:r w:rsidRPr="00C15F68">
        <w:rPr>
          <w:rFonts w:cstheme="minorHAnsi"/>
          <w:noProof/>
          <w:sz w:val="20"/>
          <w:szCs w:val="20"/>
        </w:rPr>
        <w:t xml:space="preserve">1) </w:t>
      </w:r>
      <w:hyperlink r:id="rId42" w:history="1">
        <w:r w:rsidRPr="00C15F68">
          <w:rPr>
            <w:rFonts w:cstheme="minorHAnsi"/>
            <w:noProof/>
            <w:color w:val="0000FF"/>
            <w:sz w:val="20"/>
            <w:u w:val="single"/>
          </w:rPr>
          <w:t>iod@miir.gov.pl</w:t>
        </w:r>
      </w:hyperlink>
      <w:r w:rsidRPr="00C15F68">
        <w:rPr>
          <w:rFonts w:cstheme="minorHAnsi"/>
          <w:noProof/>
          <w:sz w:val="20"/>
          <w:szCs w:val="20"/>
        </w:rPr>
        <w:t xml:space="preserve"> – w odniesieniu do zbioru Centralny system teleinformatyczny wspierający realizację programów operacyjnych;</w:t>
      </w:r>
    </w:p>
    <w:p w14:paraId="2EBF0E50" w14:textId="77777777" w:rsidR="00D61DA3" w:rsidRPr="00C15F68" w:rsidRDefault="00D61DA3" w:rsidP="0072043D">
      <w:pPr>
        <w:spacing w:before="0" w:after="0" w:line="240" w:lineRule="auto"/>
        <w:ind w:left="360"/>
        <w:rPr>
          <w:rFonts w:cstheme="minorHAnsi"/>
          <w:noProof/>
          <w:sz w:val="20"/>
          <w:szCs w:val="20"/>
        </w:rPr>
      </w:pPr>
      <w:r w:rsidRPr="00C15F68">
        <w:rPr>
          <w:rFonts w:cstheme="minorHAnsi"/>
          <w:noProof/>
          <w:sz w:val="20"/>
          <w:szCs w:val="20"/>
        </w:rPr>
        <w:t>2) iod@kujawsko-pomorskie.pl - w odniesieniu do zbioru Regionalny Program Operacyjny Województwa Kujawsko-Pomorskiego na lata 2014-2020;</w:t>
      </w:r>
    </w:p>
    <w:p w14:paraId="7294D020" w14:textId="77777777" w:rsidR="00D61DA3" w:rsidRPr="00C15F68" w:rsidRDefault="00D61DA3" w:rsidP="0072043D">
      <w:pPr>
        <w:spacing w:before="0" w:after="0" w:line="240" w:lineRule="auto"/>
        <w:ind w:left="360"/>
        <w:rPr>
          <w:rFonts w:cstheme="minorHAnsi"/>
          <w:noProof/>
          <w:sz w:val="20"/>
          <w:szCs w:val="20"/>
        </w:rPr>
      </w:pPr>
      <w:r w:rsidRPr="00C15F68">
        <w:rPr>
          <w:rFonts w:cstheme="minorHAnsi"/>
          <w:sz w:val="20"/>
          <w:szCs w:val="20"/>
        </w:rPr>
        <w:t>lub adres poczty ……………………………………………….. (gdy ma to zastosowanie - należy podać dane kontaktowe inspektora ochrony danych u Beneficjenta).</w:t>
      </w:r>
    </w:p>
    <w:p w14:paraId="52015D40" w14:textId="77777777" w:rsidR="00D61DA3" w:rsidRPr="00C15F68" w:rsidRDefault="00D61DA3" w:rsidP="0028271E">
      <w:pPr>
        <w:numPr>
          <w:ilvl w:val="0"/>
          <w:numId w:val="59"/>
        </w:numPr>
        <w:spacing w:before="0" w:after="0" w:line="240" w:lineRule="auto"/>
        <w:rPr>
          <w:rFonts w:cstheme="minorHAnsi"/>
          <w:noProof/>
          <w:sz w:val="20"/>
          <w:szCs w:val="20"/>
        </w:rPr>
      </w:pPr>
      <w:r w:rsidRPr="00C15F68">
        <w:rPr>
          <w:rFonts w:cstheme="minorHAnsi"/>
          <w:noProof/>
          <w:sz w:val="20"/>
          <w:szCs w:val="20"/>
        </w:rPr>
        <w:t xml:space="preserve">Mam prawo dostępu do treści swoich danych </w:t>
      </w:r>
      <w:r w:rsidRPr="00C15F68">
        <w:rPr>
          <w:rFonts w:cstheme="minorHAnsi"/>
          <w:sz w:val="20"/>
          <w:szCs w:val="20"/>
        </w:rPr>
        <w:t xml:space="preserve">osobowych </w:t>
      </w:r>
      <w:r w:rsidRPr="00C15F68">
        <w:rPr>
          <w:rFonts w:cstheme="minorHAnsi"/>
          <w:noProof/>
          <w:sz w:val="20"/>
          <w:szCs w:val="20"/>
        </w:rPr>
        <w:t xml:space="preserve">oraz ich </w:t>
      </w:r>
      <w:r w:rsidRPr="00C15F68">
        <w:rPr>
          <w:rFonts w:cstheme="minorHAnsi"/>
          <w:sz w:val="20"/>
          <w:szCs w:val="20"/>
        </w:rPr>
        <w:t>sprostowania, usunięcia lub ograniczenia przetwarzania, jak również do wniesienia sprzeciwu wobec ich przetwarzania lub przenoszenia tych danych</w:t>
      </w:r>
      <w:r w:rsidRPr="00C15F68">
        <w:rPr>
          <w:rFonts w:cstheme="minorHAnsi"/>
          <w:noProof/>
          <w:sz w:val="20"/>
          <w:szCs w:val="20"/>
        </w:rPr>
        <w:t>;</w:t>
      </w:r>
    </w:p>
    <w:p w14:paraId="19634362" w14:textId="77777777" w:rsidR="00D61DA3" w:rsidRPr="00C15F68" w:rsidRDefault="00D61DA3" w:rsidP="0028271E">
      <w:pPr>
        <w:numPr>
          <w:ilvl w:val="0"/>
          <w:numId w:val="59"/>
        </w:numPr>
        <w:spacing w:before="0" w:after="0" w:line="240" w:lineRule="auto"/>
        <w:rPr>
          <w:rFonts w:cstheme="minorHAnsi"/>
          <w:noProof/>
          <w:sz w:val="20"/>
          <w:szCs w:val="20"/>
        </w:rPr>
      </w:pPr>
      <w:r w:rsidRPr="00C15F68">
        <w:rPr>
          <w:rFonts w:cstheme="minorHAnsi"/>
          <w:sz w:val="20"/>
          <w:szCs w:val="20"/>
        </w:rPr>
        <w:t>Mam prawo wnieść skargę do organu nadzorczego, którym jest Prezes Urzędu Ochrony Danych Osobowych;</w:t>
      </w:r>
    </w:p>
    <w:p w14:paraId="75F23C82" w14:textId="12179F88" w:rsidR="0072043D" w:rsidRDefault="00D61DA3" w:rsidP="0028271E">
      <w:pPr>
        <w:numPr>
          <w:ilvl w:val="0"/>
          <w:numId w:val="59"/>
        </w:numPr>
        <w:spacing w:before="0" w:after="0" w:line="240" w:lineRule="auto"/>
        <w:rPr>
          <w:rFonts w:cstheme="minorHAnsi"/>
          <w:noProof/>
          <w:sz w:val="20"/>
          <w:szCs w:val="20"/>
        </w:rPr>
      </w:pPr>
      <w:r w:rsidRPr="00394BFE">
        <w:rPr>
          <w:rFonts w:cstheme="minorHAnsi"/>
          <w:color w:val="000000"/>
          <w:sz w:val="20"/>
          <w:szCs w:val="20"/>
          <w:lang w:eastAsia="pl-PL"/>
        </w:rPr>
        <w:t>Administrator danych osobowych, na mocy art. 17 ust. 3 lit. b RODO, ma prawo odmówić usunięcia moich danych osobowych</w:t>
      </w:r>
      <w:r w:rsidRPr="00394BFE">
        <w:rPr>
          <w:rFonts w:cstheme="minorHAnsi"/>
          <w:noProof/>
          <w:sz w:val="20"/>
          <w:szCs w:val="20"/>
        </w:rPr>
        <w:t>.</w:t>
      </w:r>
    </w:p>
    <w:p w14:paraId="2F4FE479" w14:textId="26FCB50C" w:rsidR="0072043D" w:rsidRDefault="0072043D" w:rsidP="0072043D">
      <w:pPr>
        <w:spacing w:before="0" w:after="0" w:line="240" w:lineRule="auto"/>
        <w:rPr>
          <w:rFonts w:cstheme="minorHAnsi"/>
          <w:noProof/>
          <w:sz w:val="20"/>
          <w:szCs w:val="20"/>
        </w:rPr>
      </w:pPr>
    </w:p>
    <w:p w14:paraId="47BA64F3" w14:textId="54BFA514" w:rsidR="0072043D" w:rsidRDefault="0072043D" w:rsidP="0072043D">
      <w:pPr>
        <w:spacing w:before="0" w:after="0" w:line="240" w:lineRule="auto"/>
        <w:rPr>
          <w:rFonts w:cstheme="minorHAnsi"/>
          <w:noProof/>
          <w:sz w:val="20"/>
          <w:szCs w:val="20"/>
        </w:rPr>
      </w:pPr>
    </w:p>
    <w:p w14:paraId="572CD232" w14:textId="77777777" w:rsidR="0072043D" w:rsidRPr="0072043D" w:rsidRDefault="0072043D" w:rsidP="0072043D">
      <w:pPr>
        <w:spacing w:before="0" w:after="0" w:line="240" w:lineRule="auto"/>
        <w:rPr>
          <w:rFonts w:cstheme="minorHAnsi"/>
          <w:noProof/>
          <w:sz w:val="20"/>
          <w:szCs w:val="20"/>
        </w:rPr>
      </w:pPr>
    </w:p>
    <w:tbl>
      <w:tblPr>
        <w:tblW w:w="7338" w:type="dxa"/>
        <w:jc w:val="center"/>
        <w:tblLook w:val="01E0" w:firstRow="1" w:lastRow="1" w:firstColumn="1" w:lastColumn="1" w:noHBand="0" w:noVBand="0"/>
      </w:tblPr>
      <w:tblGrid>
        <w:gridCol w:w="2597"/>
        <w:gridCol w:w="4741"/>
      </w:tblGrid>
      <w:tr w:rsidR="0072043D" w:rsidRPr="00C15F68" w14:paraId="72FE4E3A" w14:textId="77777777" w:rsidTr="0072043D">
        <w:trPr>
          <w:trHeight w:val="531"/>
          <w:jc w:val="center"/>
        </w:trPr>
        <w:tc>
          <w:tcPr>
            <w:tcW w:w="0" w:type="auto"/>
          </w:tcPr>
          <w:p w14:paraId="3AE46E60" w14:textId="1B921924" w:rsidR="0072043D" w:rsidRPr="00C15F68" w:rsidRDefault="0072043D" w:rsidP="009C3884">
            <w:pPr>
              <w:spacing w:before="0" w:after="0" w:line="240" w:lineRule="auto"/>
              <w:jc w:val="left"/>
              <w:rPr>
                <w:rFonts w:cstheme="minorHAnsi"/>
                <w:noProof/>
                <w:sz w:val="20"/>
                <w:szCs w:val="20"/>
              </w:rPr>
            </w:pPr>
            <w:r w:rsidRPr="00394BFE">
              <w:rPr>
                <w:rFonts w:cstheme="minorHAnsi"/>
                <w:noProof/>
                <w:sz w:val="20"/>
                <w:szCs w:val="20"/>
              </w:rPr>
              <w:t>MIEJSCOWOŚĆ I DATA</w:t>
            </w:r>
          </w:p>
        </w:tc>
        <w:tc>
          <w:tcPr>
            <w:tcW w:w="0" w:type="auto"/>
          </w:tcPr>
          <w:p w14:paraId="686B2F31" w14:textId="6259F77B" w:rsidR="0072043D" w:rsidRPr="00C15F68" w:rsidRDefault="0072043D" w:rsidP="009C3884">
            <w:pPr>
              <w:spacing w:before="0" w:after="0" w:line="240" w:lineRule="auto"/>
              <w:jc w:val="right"/>
              <w:rPr>
                <w:rFonts w:cstheme="minorHAnsi"/>
                <w:noProof/>
                <w:sz w:val="20"/>
                <w:szCs w:val="20"/>
              </w:rPr>
            </w:pPr>
            <w:r w:rsidRPr="00394BFE">
              <w:rPr>
                <w:rFonts w:cstheme="minorHAnsi"/>
                <w:noProof/>
                <w:sz w:val="20"/>
                <w:szCs w:val="20"/>
              </w:rPr>
              <w:t>CZYTELNY PODPIS UCZESTNIKA PROJEKTU</w:t>
            </w:r>
            <w:r w:rsidRPr="00394BFE">
              <w:rPr>
                <w:rFonts w:cstheme="minorHAnsi"/>
                <w:noProof/>
                <w:sz w:val="20"/>
                <w:szCs w:val="20"/>
              </w:rPr>
              <w:footnoteReference w:customMarkFollows="1" w:id="13"/>
              <w:t>*</w:t>
            </w:r>
          </w:p>
        </w:tc>
      </w:tr>
    </w:tbl>
    <w:p w14:paraId="14FBADD6" w14:textId="77777777" w:rsidR="0072043D" w:rsidRDefault="0072043D" w:rsidP="00D61DA3">
      <w:pPr>
        <w:spacing w:before="0" w:after="0" w:line="240" w:lineRule="auto"/>
        <w:rPr>
          <w:rFonts w:cstheme="minorHAnsi"/>
          <w:sz w:val="20"/>
          <w:szCs w:val="20"/>
        </w:rPr>
      </w:pPr>
    </w:p>
    <w:p w14:paraId="7A3E23C6" w14:textId="4F388747" w:rsidR="0072043D" w:rsidRDefault="0072043D" w:rsidP="00D61DA3">
      <w:pPr>
        <w:spacing w:before="0" w:after="0" w:line="240" w:lineRule="auto"/>
        <w:rPr>
          <w:rFonts w:cstheme="minorHAnsi"/>
          <w:sz w:val="20"/>
          <w:szCs w:val="20"/>
        </w:rPr>
      </w:pPr>
    </w:p>
    <w:p w14:paraId="46AA8E07" w14:textId="18177737" w:rsidR="0072043D" w:rsidRDefault="0072043D" w:rsidP="00D61DA3">
      <w:pPr>
        <w:spacing w:before="0" w:after="0" w:line="240" w:lineRule="auto"/>
        <w:rPr>
          <w:rFonts w:cstheme="minorHAnsi"/>
          <w:sz w:val="20"/>
          <w:szCs w:val="20"/>
        </w:rPr>
      </w:pPr>
    </w:p>
    <w:p w14:paraId="57453632" w14:textId="153D055E" w:rsidR="0072043D" w:rsidRDefault="0072043D" w:rsidP="00D61DA3">
      <w:pPr>
        <w:spacing w:before="0" w:after="0" w:line="240" w:lineRule="auto"/>
        <w:rPr>
          <w:rFonts w:cstheme="minorHAnsi"/>
          <w:sz w:val="20"/>
          <w:szCs w:val="20"/>
        </w:rPr>
      </w:pPr>
    </w:p>
    <w:p w14:paraId="61039B86" w14:textId="62723C3E" w:rsidR="0072043D" w:rsidRDefault="0072043D" w:rsidP="00D61DA3">
      <w:pPr>
        <w:spacing w:before="0" w:after="0" w:line="240" w:lineRule="auto"/>
        <w:rPr>
          <w:rFonts w:cstheme="minorHAnsi"/>
          <w:sz w:val="20"/>
          <w:szCs w:val="20"/>
        </w:rPr>
      </w:pPr>
    </w:p>
    <w:p w14:paraId="537E0B30" w14:textId="25800329" w:rsidR="0072043D" w:rsidRDefault="0072043D" w:rsidP="00D61DA3">
      <w:pPr>
        <w:spacing w:before="0" w:after="0" w:line="240" w:lineRule="auto"/>
        <w:rPr>
          <w:rFonts w:cstheme="minorHAnsi"/>
          <w:sz w:val="20"/>
          <w:szCs w:val="20"/>
        </w:rPr>
      </w:pPr>
    </w:p>
    <w:p w14:paraId="1B9812BE" w14:textId="3413B3A7" w:rsidR="0072043D" w:rsidRDefault="0072043D" w:rsidP="00D61DA3">
      <w:pPr>
        <w:spacing w:before="0" w:after="0" w:line="240" w:lineRule="auto"/>
        <w:rPr>
          <w:rFonts w:cstheme="minorHAnsi"/>
          <w:sz w:val="20"/>
          <w:szCs w:val="20"/>
        </w:rPr>
      </w:pPr>
    </w:p>
    <w:p w14:paraId="72DFE315" w14:textId="77777777" w:rsidR="0072043D" w:rsidRDefault="0072043D" w:rsidP="00D61DA3">
      <w:pPr>
        <w:spacing w:before="0" w:after="0" w:line="240" w:lineRule="auto"/>
        <w:rPr>
          <w:rFonts w:cstheme="minorHAnsi"/>
          <w:sz w:val="20"/>
          <w:szCs w:val="20"/>
        </w:rPr>
      </w:pPr>
    </w:p>
    <w:p w14:paraId="4300D79A" w14:textId="164899BA" w:rsidR="00D61DA3" w:rsidRDefault="00D61DA3" w:rsidP="00D61DA3">
      <w:pPr>
        <w:spacing w:before="0" w:after="0" w:line="240" w:lineRule="auto"/>
        <w:rPr>
          <w:rFonts w:cstheme="minorHAnsi"/>
          <w:sz w:val="20"/>
          <w:szCs w:val="20"/>
        </w:rPr>
      </w:pPr>
      <w:r w:rsidRPr="002808A9">
        <w:rPr>
          <w:rFonts w:cstheme="minorHAnsi"/>
          <w:sz w:val="20"/>
          <w:szCs w:val="20"/>
        </w:rPr>
        <w:t>Załącznik nr 7- Zakres danych osobowych powierzonych do przetwarzania</w:t>
      </w:r>
    </w:p>
    <w:p w14:paraId="125C0544" w14:textId="77777777" w:rsidR="00D61DA3" w:rsidRDefault="00D61DA3" w:rsidP="00D61DA3">
      <w:pPr>
        <w:spacing w:before="0" w:after="0" w:line="240" w:lineRule="auto"/>
        <w:rPr>
          <w:rFonts w:cstheme="minorHAnsi"/>
          <w:sz w:val="20"/>
          <w:szCs w:val="20"/>
        </w:rPr>
      </w:pPr>
    </w:p>
    <w:p w14:paraId="6F42BEC4" w14:textId="77777777" w:rsidR="00D61DA3" w:rsidRDefault="00D61DA3" w:rsidP="00D61DA3">
      <w:pPr>
        <w:tabs>
          <w:tab w:val="center" w:pos="1440"/>
          <w:tab w:val="center" w:pos="7200"/>
        </w:tabs>
        <w:spacing w:after="120" w:line="271" w:lineRule="auto"/>
        <w:jc w:val="center"/>
        <w:rPr>
          <w:rFonts w:ascii="Arial" w:hAnsi="Arial" w:cs="Arial"/>
          <w:b/>
          <w:bCs/>
          <w:noProof/>
          <w:sz w:val="20"/>
          <w:szCs w:val="20"/>
        </w:rPr>
      </w:pPr>
      <w:r w:rsidRPr="00EB4308">
        <w:rPr>
          <w:rFonts w:ascii="Arial" w:hAnsi="Arial" w:cs="Arial"/>
          <w:b/>
          <w:bCs/>
          <w:noProof/>
          <w:sz w:val="20"/>
          <w:szCs w:val="20"/>
        </w:rPr>
        <w:t>Zakres danych osobowych powierzonych do przetwarzania</w:t>
      </w:r>
      <w:r>
        <w:rPr>
          <w:rStyle w:val="Odwoanieprzypisudolnego"/>
          <w:rFonts w:ascii="Arial" w:hAnsi="Arial"/>
          <w:b/>
          <w:bCs/>
          <w:noProof/>
          <w:sz w:val="20"/>
          <w:szCs w:val="20"/>
        </w:rPr>
        <w:footnoteReference w:id="14"/>
      </w:r>
    </w:p>
    <w:tbl>
      <w:tblPr>
        <w:tblW w:w="9154" w:type="dxa"/>
        <w:tblInd w:w="5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92"/>
        <w:gridCol w:w="8172"/>
      </w:tblGrid>
      <w:tr w:rsidR="00D61DA3" w:rsidRPr="001E3DE8" w14:paraId="304FFA73" w14:textId="77777777" w:rsidTr="00812FB9">
        <w:trPr>
          <w:trHeight w:val="20"/>
        </w:trPr>
        <w:tc>
          <w:tcPr>
            <w:tcW w:w="9154" w:type="dxa"/>
            <w:gridSpan w:val="2"/>
            <w:shd w:val="clear" w:color="auto" w:fill="auto"/>
            <w:vAlign w:val="bottom"/>
            <w:hideMark/>
          </w:tcPr>
          <w:p w14:paraId="6E9D66D4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b/>
                <w:bCs/>
                <w:sz w:val="20"/>
                <w:szCs w:val="20"/>
                <w:lang w:eastAsia="pl-PL"/>
              </w:rPr>
            </w:pPr>
            <w:r w:rsidRPr="003D04A9">
              <w:rPr>
                <w:rFonts w:cs="Calibri"/>
                <w:b/>
                <w:sz w:val="20"/>
                <w:szCs w:val="20"/>
                <w:u w:val="single"/>
              </w:rPr>
              <w:t>Zbiór: Regionaln</w:t>
            </w:r>
            <w:r>
              <w:rPr>
                <w:rFonts w:cs="Calibri"/>
                <w:b/>
                <w:sz w:val="20"/>
                <w:szCs w:val="20"/>
                <w:u w:val="single"/>
              </w:rPr>
              <w:t>y</w:t>
            </w:r>
            <w:r w:rsidRPr="003D04A9">
              <w:rPr>
                <w:rFonts w:cs="Calibri"/>
                <w:b/>
                <w:sz w:val="20"/>
                <w:szCs w:val="20"/>
                <w:u w:val="single"/>
              </w:rPr>
              <w:t xml:space="preserve"> Program Operacyjn</w:t>
            </w:r>
            <w:r>
              <w:rPr>
                <w:rFonts w:cs="Calibri"/>
                <w:b/>
                <w:sz w:val="20"/>
                <w:szCs w:val="20"/>
                <w:u w:val="single"/>
              </w:rPr>
              <w:t>y</w:t>
            </w:r>
            <w:r w:rsidRPr="003D04A9">
              <w:rPr>
                <w:rFonts w:cs="Calibri"/>
                <w:b/>
                <w:sz w:val="20"/>
                <w:szCs w:val="20"/>
                <w:u w:val="single"/>
              </w:rPr>
              <w:t xml:space="preserve"> Województwa Kujawsko-Pomorskiego na lata 2014-2020</w:t>
            </w:r>
          </w:p>
          <w:p w14:paraId="277EB626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b/>
                <w:bCs/>
                <w:sz w:val="20"/>
                <w:szCs w:val="20"/>
                <w:lang w:eastAsia="pl-PL"/>
              </w:rPr>
            </w:pPr>
          </w:p>
          <w:tbl>
            <w:tblPr>
              <w:tblW w:w="9014" w:type="dxa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956"/>
              <w:gridCol w:w="7904"/>
              <w:gridCol w:w="154"/>
            </w:tblGrid>
            <w:tr w:rsidR="00812FB9" w:rsidRPr="001E3DE8" w14:paraId="267FBB59" w14:textId="3DDB2711" w:rsidTr="00812FB9">
              <w:trPr>
                <w:trHeight w:val="20"/>
              </w:trPr>
              <w:tc>
                <w:tcPr>
                  <w:tcW w:w="886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31E8F45" w14:textId="77777777" w:rsidR="00812FB9" w:rsidRDefault="00812FB9" w:rsidP="00D61DA3">
                  <w:pPr>
                    <w:spacing w:after="0" w:line="240" w:lineRule="auto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eastAsia="pl-PL"/>
                    </w:rPr>
                    <w:t>Zakres danych osobowych wnioskodawców, beneficjentów, partnerów</w:t>
                  </w:r>
                  <w:r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eastAsia="pl-PL"/>
                    </w:rPr>
                    <w:t>, podmiotów realizujących projekt</w:t>
                  </w:r>
                </w:p>
                <w:p w14:paraId="066B1E24" w14:textId="77777777" w:rsidR="00812FB9" w:rsidRDefault="00812FB9" w:rsidP="00D61DA3">
                  <w:pPr>
                    <w:spacing w:after="0" w:line="240" w:lineRule="auto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eastAsia="pl-PL"/>
                    </w:rPr>
                  </w:pPr>
                </w:p>
                <w:p w14:paraId="566FF6E9" w14:textId="77777777" w:rsidR="00812FB9" w:rsidRDefault="00812FB9" w:rsidP="00D61DA3">
                  <w:pPr>
                    <w:spacing w:after="0" w:line="240" w:lineRule="auto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eastAsia="pl-PL"/>
                    </w:rPr>
                  </w:pPr>
                  <w:r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eastAsia="pl-PL"/>
                    </w:rPr>
                    <w:t>Użytkownicy systemów informatycznych (poza CST) wspierających realizację RPO WK-P na lata 2014-2020 ze strony wnioskodawców/beneficjentów/partnerów/podmiotów realizujących projekt</w:t>
                  </w:r>
                </w:p>
                <w:tbl>
                  <w:tblPr>
                    <w:tblW w:w="8720" w:type="dxa"/>
                    <w:tblCellMar>
                      <w:left w:w="70" w:type="dxa"/>
                      <w:right w:w="70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793"/>
                    <w:gridCol w:w="7927"/>
                  </w:tblGrid>
                  <w:tr w:rsidR="00812FB9" w:rsidRPr="001E3DE8" w14:paraId="24960F85" w14:textId="77777777" w:rsidTr="00D61DA3">
                    <w:trPr>
                      <w:trHeight w:val="20"/>
                    </w:trPr>
                    <w:tc>
                      <w:tcPr>
                        <w:tcW w:w="8720" w:type="dxa"/>
                        <w:gridSpan w:val="2"/>
                        <w:tcBorders>
                          <w:top w:val="nil"/>
                          <w:left w:val="nil"/>
                          <w:bottom w:val="single" w:sz="8" w:space="0" w:color="auto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14:paraId="20602C74" w14:textId="77777777" w:rsidR="00812FB9" w:rsidRPr="001E3DE8" w:rsidRDefault="00812FB9" w:rsidP="00D61DA3">
                        <w:pPr>
                          <w:spacing w:after="0" w:line="240" w:lineRule="auto"/>
                          <w:rPr>
                            <w:rFonts w:eastAsia="Times New Roman" w:cs="Arial"/>
                            <w:b/>
                            <w:bCs/>
                            <w:color w:val="000000"/>
                            <w:sz w:val="20"/>
                            <w:szCs w:val="20"/>
                            <w:lang w:eastAsia="pl-PL"/>
                          </w:rPr>
                        </w:pPr>
                      </w:p>
                    </w:tc>
                  </w:tr>
                  <w:tr w:rsidR="00812FB9" w:rsidRPr="001E3DE8" w14:paraId="5BC03E02" w14:textId="77777777" w:rsidTr="00D61DA3">
                    <w:trPr>
                      <w:trHeight w:val="20"/>
                    </w:trPr>
                    <w:tc>
                      <w:tcPr>
                        <w:tcW w:w="793" w:type="dxa"/>
                        <w:tcBorders>
                          <w:top w:val="nil"/>
                          <w:left w:val="single" w:sz="8" w:space="0" w:color="auto"/>
                          <w:bottom w:val="single" w:sz="8" w:space="0" w:color="auto"/>
                          <w:right w:val="single" w:sz="8" w:space="0" w:color="auto"/>
                        </w:tcBorders>
                        <w:shd w:val="clear" w:color="auto" w:fill="auto"/>
                        <w:hideMark/>
                      </w:tcPr>
                      <w:p w14:paraId="2BDE2FB1" w14:textId="77777777" w:rsidR="00812FB9" w:rsidRPr="001E3DE8" w:rsidRDefault="00812FB9" w:rsidP="00D61DA3">
                        <w:pPr>
                          <w:spacing w:after="0" w:line="240" w:lineRule="auto"/>
                          <w:rPr>
                            <w:rFonts w:eastAsia="Times New Roman" w:cs="Arial"/>
                            <w:b/>
                            <w:bCs/>
                            <w:color w:val="000000"/>
                            <w:sz w:val="20"/>
                            <w:szCs w:val="20"/>
                            <w:lang w:eastAsia="pl-PL"/>
                          </w:rPr>
                        </w:pPr>
                        <w:r w:rsidRPr="00A207B1">
                          <w:rPr>
                            <w:rFonts w:eastAsia="Times New Roman" w:cs="Calibri"/>
                            <w:b/>
                            <w:bCs/>
                            <w:color w:val="000000"/>
                            <w:sz w:val="20"/>
                            <w:szCs w:val="20"/>
                            <w:lang w:eastAsia="pl-PL"/>
                          </w:rPr>
                          <w:t>Lp.</w:t>
                        </w:r>
                      </w:p>
                    </w:tc>
                    <w:tc>
                      <w:tcPr>
                        <w:tcW w:w="7927" w:type="dxa"/>
                        <w:tcBorders>
                          <w:top w:val="nil"/>
                          <w:left w:val="nil"/>
                          <w:bottom w:val="single" w:sz="8" w:space="0" w:color="auto"/>
                          <w:right w:val="single" w:sz="8" w:space="0" w:color="auto"/>
                        </w:tcBorders>
                        <w:shd w:val="clear" w:color="auto" w:fill="auto"/>
                        <w:hideMark/>
                      </w:tcPr>
                      <w:p w14:paraId="05D872FE" w14:textId="77777777" w:rsidR="00812FB9" w:rsidRPr="001E3DE8" w:rsidRDefault="00812FB9" w:rsidP="00D61DA3">
                        <w:pPr>
                          <w:spacing w:after="0" w:line="240" w:lineRule="auto"/>
                          <w:jc w:val="center"/>
                          <w:rPr>
                            <w:rFonts w:eastAsia="Times New Roman" w:cs="Arial"/>
                            <w:b/>
                            <w:bCs/>
                            <w:color w:val="000000"/>
                            <w:sz w:val="20"/>
                            <w:szCs w:val="20"/>
                            <w:lang w:eastAsia="pl-PL"/>
                          </w:rPr>
                        </w:pPr>
                        <w:r w:rsidRPr="00A207B1">
                          <w:rPr>
                            <w:rFonts w:eastAsia="Times New Roman" w:cs="Calibri"/>
                            <w:b/>
                            <w:bCs/>
                            <w:color w:val="000000"/>
                            <w:sz w:val="20"/>
                            <w:szCs w:val="20"/>
                            <w:lang w:eastAsia="pl-PL"/>
                          </w:rPr>
                          <w:t>Zakres</w:t>
                        </w:r>
                      </w:p>
                    </w:tc>
                  </w:tr>
                  <w:tr w:rsidR="00812FB9" w:rsidRPr="001E3DE8" w14:paraId="459C1C80" w14:textId="77777777" w:rsidTr="00D61DA3">
                    <w:trPr>
                      <w:trHeight w:val="20"/>
                    </w:trPr>
                    <w:tc>
                      <w:tcPr>
                        <w:tcW w:w="793" w:type="dxa"/>
                        <w:tcBorders>
                          <w:top w:val="nil"/>
                          <w:left w:val="single" w:sz="8" w:space="0" w:color="auto"/>
                          <w:bottom w:val="single" w:sz="8" w:space="0" w:color="auto"/>
                          <w:right w:val="single" w:sz="8" w:space="0" w:color="auto"/>
                        </w:tcBorders>
                        <w:shd w:val="clear" w:color="auto" w:fill="auto"/>
                        <w:hideMark/>
                      </w:tcPr>
                      <w:p w14:paraId="7917B45B" w14:textId="77777777" w:rsidR="00812FB9" w:rsidRPr="001E3DE8" w:rsidRDefault="00812FB9" w:rsidP="00D61DA3">
                        <w:pPr>
                          <w:spacing w:after="0" w:line="240" w:lineRule="auto"/>
                          <w:jc w:val="right"/>
                          <w:rPr>
                            <w:rFonts w:eastAsia="Times New Roman" w:cs="Arial"/>
                            <w:color w:val="000000"/>
                            <w:sz w:val="20"/>
                            <w:szCs w:val="20"/>
                            <w:lang w:eastAsia="pl-PL"/>
                          </w:rPr>
                        </w:pPr>
                        <w:r w:rsidRPr="00A207B1">
                          <w:rPr>
                            <w:rFonts w:eastAsia="Times New Roman" w:cs="Calibri"/>
                            <w:color w:val="000000"/>
                            <w:sz w:val="20"/>
                            <w:szCs w:val="20"/>
                            <w:lang w:eastAsia="pl-PL"/>
                          </w:rPr>
                          <w:t>1</w:t>
                        </w:r>
                      </w:p>
                    </w:tc>
                    <w:tc>
                      <w:tcPr>
                        <w:tcW w:w="7927" w:type="dxa"/>
                        <w:tcBorders>
                          <w:top w:val="nil"/>
                          <w:left w:val="nil"/>
                          <w:bottom w:val="single" w:sz="8" w:space="0" w:color="auto"/>
                          <w:right w:val="single" w:sz="8" w:space="0" w:color="auto"/>
                        </w:tcBorders>
                        <w:shd w:val="clear" w:color="auto" w:fill="auto"/>
                        <w:hideMark/>
                      </w:tcPr>
                      <w:p w14:paraId="1D6EFAE6" w14:textId="77777777" w:rsidR="00812FB9" w:rsidRPr="00D769D7" w:rsidRDefault="00812FB9" w:rsidP="00D61DA3">
                        <w:pPr>
                          <w:pStyle w:val="Default"/>
                          <w:rPr>
                            <w:rFonts w:ascii="Calibri" w:hAnsi="Calibri"/>
                            <w:noProof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hAnsi="Calibri"/>
                            <w:bCs/>
                            <w:noProof/>
                            <w:sz w:val="20"/>
                            <w:szCs w:val="20"/>
                          </w:rPr>
                          <w:t>Imię</w:t>
                        </w:r>
                        <w:r w:rsidRPr="00D769D7">
                          <w:rPr>
                            <w:rFonts w:ascii="Calibri" w:hAnsi="Calibri"/>
                            <w:bCs/>
                            <w:noProof/>
                            <w:sz w:val="20"/>
                            <w:szCs w:val="20"/>
                          </w:rPr>
                          <w:t xml:space="preserve"> </w:t>
                        </w:r>
                      </w:p>
                    </w:tc>
                  </w:tr>
                  <w:tr w:rsidR="00812FB9" w:rsidRPr="001E3DE8" w14:paraId="66B301EB" w14:textId="77777777" w:rsidTr="00D61DA3">
                    <w:trPr>
                      <w:trHeight w:val="20"/>
                    </w:trPr>
                    <w:tc>
                      <w:tcPr>
                        <w:tcW w:w="793" w:type="dxa"/>
                        <w:tcBorders>
                          <w:top w:val="nil"/>
                          <w:left w:val="single" w:sz="8" w:space="0" w:color="auto"/>
                          <w:bottom w:val="single" w:sz="8" w:space="0" w:color="auto"/>
                          <w:right w:val="single" w:sz="8" w:space="0" w:color="auto"/>
                        </w:tcBorders>
                        <w:shd w:val="clear" w:color="auto" w:fill="auto"/>
                        <w:hideMark/>
                      </w:tcPr>
                      <w:p w14:paraId="10FE3744" w14:textId="77777777" w:rsidR="00812FB9" w:rsidRPr="001E3DE8" w:rsidRDefault="00812FB9" w:rsidP="00D61DA3">
                        <w:pPr>
                          <w:spacing w:after="0" w:line="240" w:lineRule="auto"/>
                          <w:jc w:val="right"/>
                          <w:rPr>
                            <w:rFonts w:eastAsia="Times New Roman" w:cs="Arial"/>
                            <w:color w:val="000000"/>
                            <w:sz w:val="20"/>
                            <w:szCs w:val="20"/>
                            <w:lang w:eastAsia="pl-PL"/>
                          </w:rPr>
                        </w:pPr>
                        <w:r w:rsidRPr="00A207B1">
                          <w:rPr>
                            <w:rFonts w:eastAsia="Times New Roman" w:cs="Calibri"/>
                            <w:color w:val="000000"/>
                            <w:sz w:val="20"/>
                            <w:szCs w:val="20"/>
                            <w:lang w:eastAsia="pl-PL"/>
                          </w:rPr>
                          <w:t>2</w:t>
                        </w:r>
                      </w:p>
                    </w:tc>
                    <w:tc>
                      <w:tcPr>
                        <w:tcW w:w="7927" w:type="dxa"/>
                        <w:tcBorders>
                          <w:top w:val="nil"/>
                          <w:left w:val="nil"/>
                          <w:bottom w:val="single" w:sz="8" w:space="0" w:color="auto"/>
                          <w:right w:val="single" w:sz="8" w:space="0" w:color="auto"/>
                        </w:tcBorders>
                        <w:shd w:val="clear" w:color="auto" w:fill="auto"/>
                        <w:hideMark/>
                      </w:tcPr>
                      <w:p w14:paraId="039ADA3D" w14:textId="77777777" w:rsidR="00812FB9" w:rsidRPr="00D769D7" w:rsidRDefault="00812FB9" w:rsidP="00D61DA3">
                        <w:pPr>
                          <w:pStyle w:val="Default"/>
                          <w:rPr>
                            <w:rFonts w:ascii="Calibri" w:hAnsi="Calibri"/>
                            <w:noProof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hAnsi="Calibri"/>
                            <w:bCs/>
                            <w:noProof/>
                            <w:sz w:val="20"/>
                            <w:szCs w:val="20"/>
                          </w:rPr>
                          <w:t>Nazwisko</w:t>
                        </w:r>
                        <w:r w:rsidRPr="00D769D7">
                          <w:rPr>
                            <w:rFonts w:ascii="Calibri" w:hAnsi="Calibri"/>
                            <w:bCs/>
                            <w:noProof/>
                            <w:sz w:val="20"/>
                            <w:szCs w:val="20"/>
                          </w:rPr>
                          <w:t xml:space="preserve"> </w:t>
                        </w:r>
                      </w:p>
                    </w:tc>
                  </w:tr>
                  <w:tr w:rsidR="00812FB9" w:rsidRPr="001E3DE8" w14:paraId="78D87F0C" w14:textId="77777777" w:rsidTr="00D61DA3">
                    <w:trPr>
                      <w:trHeight w:val="20"/>
                    </w:trPr>
                    <w:tc>
                      <w:tcPr>
                        <w:tcW w:w="793" w:type="dxa"/>
                        <w:tcBorders>
                          <w:top w:val="nil"/>
                          <w:left w:val="single" w:sz="8" w:space="0" w:color="auto"/>
                          <w:bottom w:val="single" w:sz="8" w:space="0" w:color="auto"/>
                          <w:right w:val="single" w:sz="8" w:space="0" w:color="auto"/>
                        </w:tcBorders>
                        <w:shd w:val="clear" w:color="auto" w:fill="auto"/>
                        <w:hideMark/>
                      </w:tcPr>
                      <w:p w14:paraId="7C5D7134" w14:textId="77777777" w:rsidR="00812FB9" w:rsidRPr="001E3DE8" w:rsidRDefault="00812FB9" w:rsidP="00D61DA3">
                        <w:pPr>
                          <w:spacing w:after="0" w:line="240" w:lineRule="auto"/>
                          <w:jc w:val="right"/>
                          <w:rPr>
                            <w:rFonts w:eastAsia="Times New Roman" w:cs="Arial"/>
                            <w:color w:val="000000"/>
                            <w:sz w:val="20"/>
                            <w:szCs w:val="20"/>
                            <w:lang w:eastAsia="pl-PL"/>
                          </w:rPr>
                        </w:pPr>
                        <w:r w:rsidRPr="00A207B1">
                          <w:rPr>
                            <w:rFonts w:eastAsia="Times New Roman" w:cs="Calibri"/>
                            <w:color w:val="000000"/>
                            <w:sz w:val="20"/>
                            <w:szCs w:val="20"/>
                            <w:lang w:eastAsia="pl-PL"/>
                          </w:rPr>
                          <w:t>3</w:t>
                        </w:r>
                      </w:p>
                    </w:tc>
                    <w:tc>
                      <w:tcPr>
                        <w:tcW w:w="7927" w:type="dxa"/>
                        <w:tcBorders>
                          <w:top w:val="nil"/>
                          <w:left w:val="nil"/>
                          <w:bottom w:val="single" w:sz="8" w:space="0" w:color="auto"/>
                          <w:right w:val="single" w:sz="8" w:space="0" w:color="auto"/>
                        </w:tcBorders>
                        <w:shd w:val="clear" w:color="auto" w:fill="auto"/>
                        <w:hideMark/>
                      </w:tcPr>
                      <w:p w14:paraId="27CCDA1E" w14:textId="77777777" w:rsidR="00812FB9" w:rsidRPr="00D769D7" w:rsidRDefault="00812FB9" w:rsidP="00D61DA3">
                        <w:pPr>
                          <w:pStyle w:val="Default"/>
                          <w:rPr>
                            <w:rFonts w:ascii="Calibri" w:hAnsi="Calibri"/>
                            <w:noProof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hAnsi="Calibri"/>
                            <w:bCs/>
                            <w:noProof/>
                            <w:sz w:val="20"/>
                            <w:szCs w:val="20"/>
                          </w:rPr>
                          <w:t>Adres e-mail</w:t>
                        </w:r>
                        <w:r w:rsidRPr="00D769D7">
                          <w:rPr>
                            <w:rFonts w:ascii="Calibri" w:hAnsi="Calibri"/>
                            <w:bCs/>
                            <w:noProof/>
                            <w:sz w:val="20"/>
                            <w:szCs w:val="20"/>
                          </w:rPr>
                          <w:t xml:space="preserve"> </w:t>
                        </w:r>
                      </w:p>
                    </w:tc>
                  </w:tr>
                  <w:tr w:rsidR="00812FB9" w:rsidRPr="001E3DE8" w14:paraId="12177968" w14:textId="77777777" w:rsidTr="00D61DA3">
                    <w:trPr>
                      <w:trHeight w:val="20"/>
                    </w:trPr>
                    <w:tc>
                      <w:tcPr>
                        <w:tcW w:w="793" w:type="dxa"/>
                        <w:tcBorders>
                          <w:top w:val="nil"/>
                          <w:left w:val="single" w:sz="8" w:space="0" w:color="auto"/>
                          <w:bottom w:val="single" w:sz="8" w:space="0" w:color="auto"/>
                          <w:right w:val="single" w:sz="8" w:space="0" w:color="auto"/>
                        </w:tcBorders>
                        <w:shd w:val="clear" w:color="auto" w:fill="auto"/>
                        <w:hideMark/>
                      </w:tcPr>
                      <w:p w14:paraId="248EDA82" w14:textId="77777777" w:rsidR="00812FB9" w:rsidRPr="001E3DE8" w:rsidRDefault="00812FB9" w:rsidP="00D61DA3">
                        <w:pPr>
                          <w:spacing w:after="0" w:line="240" w:lineRule="auto"/>
                          <w:jc w:val="right"/>
                          <w:rPr>
                            <w:rFonts w:eastAsia="Times New Roman" w:cs="Arial"/>
                            <w:color w:val="000000"/>
                            <w:sz w:val="20"/>
                            <w:szCs w:val="20"/>
                            <w:lang w:eastAsia="pl-PL"/>
                          </w:rPr>
                        </w:pPr>
                        <w:r w:rsidRPr="00A207B1">
                          <w:rPr>
                            <w:rFonts w:eastAsia="Times New Roman" w:cs="Calibri"/>
                            <w:color w:val="000000"/>
                            <w:sz w:val="20"/>
                            <w:szCs w:val="20"/>
                            <w:lang w:eastAsia="pl-PL"/>
                          </w:rPr>
                          <w:t>4</w:t>
                        </w:r>
                      </w:p>
                    </w:tc>
                    <w:tc>
                      <w:tcPr>
                        <w:tcW w:w="7927" w:type="dxa"/>
                        <w:tcBorders>
                          <w:top w:val="nil"/>
                          <w:left w:val="nil"/>
                          <w:bottom w:val="single" w:sz="8" w:space="0" w:color="auto"/>
                          <w:right w:val="single" w:sz="8" w:space="0" w:color="auto"/>
                        </w:tcBorders>
                        <w:shd w:val="clear" w:color="auto" w:fill="auto"/>
                        <w:hideMark/>
                      </w:tcPr>
                      <w:p w14:paraId="17617D7A" w14:textId="77777777" w:rsidR="00812FB9" w:rsidRPr="00D769D7" w:rsidRDefault="00812FB9" w:rsidP="00D61DA3">
                        <w:pPr>
                          <w:pStyle w:val="Default"/>
                          <w:rPr>
                            <w:rFonts w:ascii="Calibri" w:hAnsi="Calibri"/>
                            <w:noProof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hAnsi="Calibri"/>
                            <w:bCs/>
                            <w:noProof/>
                            <w:sz w:val="20"/>
                            <w:szCs w:val="20"/>
                          </w:rPr>
                          <w:t>Login</w:t>
                        </w:r>
                      </w:p>
                    </w:tc>
                  </w:tr>
                </w:tbl>
                <w:p w14:paraId="29993438" w14:textId="77777777" w:rsidR="00812FB9" w:rsidRDefault="00812FB9" w:rsidP="00D61DA3">
                  <w:pPr>
                    <w:spacing w:after="0" w:line="240" w:lineRule="auto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eastAsia="pl-PL"/>
                    </w:rPr>
                  </w:pPr>
                </w:p>
                <w:p w14:paraId="75750CFA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b/>
                      <w:bCs/>
                      <w:color w:val="000000"/>
                      <w:sz w:val="20"/>
                      <w:szCs w:val="20"/>
                      <w:lang w:eastAsia="pl-PL"/>
                    </w:rPr>
                  </w:pPr>
                  <w:r>
                    <w:rPr>
                      <w:rFonts w:eastAsia="Times New Roman" w:cs="Arial"/>
                      <w:b/>
                      <w:bCs/>
                      <w:color w:val="000000"/>
                      <w:sz w:val="20"/>
                      <w:szCs w:val="20"/>
                      <w:lang w:eastAsia="pl-PL"/>
                    </w:rPr>
                    <w:t>Wnioskodawcy/beneficjenci</w:t>
                  </w:r>
                </w:p>
              </w:tc>
              <w:tc>
                <w:tcPr>
                  <w:tcW w:w="154" w:type="dxa"/>
                  <w:tcBorders>
                    <w:top w:val="nil"/>
                    <w:left w:val="single" w:sz="4" w:space="0" w:color="auto"/>
                    <w:bottom w:val="single" w:sz="8" w:space="0" w:color="auto"/>
                    <w:right w:val="nil"/>
                  </w:tcBorders>
                </w:tcPr>
                <w:p w14:paraId="1B76948A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1E3DE8" w14:paraId="058E748A" w14:textId="2F2D320C" w:rsidTr="00812FB9">
              <w:trPr>
                <w:trHeight w:val="20"/>
              </w:trPr>
              <w:tc>
                <w:tcPr>
                  <w:tcW w:w="95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0D4307CC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b/>
                      <w:bCs/>
                      <w:color w:val="000000"/>
                      <w:sz w:val="20"/>
                      <w:szCs w:val="20"/>
                      <w:lang w:eastAsia="pl-PL"/>
                    </w:rPr>
                  </w:pPr>
                  <w:proofErr w:type="spellStart"/>
                  <w:r w:rsidRPr="001E3DE8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GB" w:eastAsia="pl-PL"/>
                    </w:rPr>
                    <w:t>Lp</w:t>
                  </w:r>
                  <w:proofErr w:type="spellEnd"/>
                  <w:r w:rsidRPr="001E3DE8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GB" w:eastAsia="pl-PL"/>
                    </w:rPr>
                    <w:t>.</w:t>
                  </w: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5F8ED501" w14:textId="77777777" w:rsidR="00812FB9" w:rsidRPr="001E3DE8" w:rsidRDefault="00812FB9" w:rsidP="00D61DA3">
                  <w:pPr>
                    <w:spacing w:after="0" w:line="240" w:lineRule="auto"/>
                    <w:jc w:val="center"/>
                    <w:rPr>
                      <w:rFonts w:eastAsia="Times New Roman" w:cs="Arial"/>
                      <w:b/>
                      <w:bCs/>
                      <w:color w:val="000000"/>
                      <w:sz w:val="20"/>
                      <w:szCs w:val="20"/>
                      <w:lang w:eastAsia="pl-PL"/>
                    </w:rPr>
                  </w:pPr>
                  <w:proofErr w:type="spellStart"/>
                  <w:r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GB" w:eastAsia="pl-PL"/>
                    </w:rPr>
                    <w:t>Zakres</w:t>
                  </w:r>
                  <w:proofErr w:type="spellEnd"/>
                </w:p>
              </w:tc>
              <w:tc>
                <w:tcPr>
                  <w:tcW w:w="154" w:type="dxa"/>
                  <w:tcBorders>
                    <w:top w:val="nil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14:paraId="73E5CDDF" w14:textId="77777777" w:rsidR="00812FB9" w:rsidRDefault="00812FB9" w:rsidP="00D61DA3">
                  <w:pPr>
                    <w:spacing w:after="0" w:line="240" w:lineRule="auto"/>
                    <w:jc w:val="center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GB" w:eastAsia="pl-PL"/>
                    </w:rPr>
                  </w:pPr>
                </w:p>
              </w:tc>
            </w:tr>
            <w:tr w:rsidR="00812FB9" w:rsidRPr="001E3DE8" w14:paraId="0EAA95EF" w14:textId="5217EA35" w:rsidTr="00812FB9">
              <w:trPr>
                <w:trHeight w:val="20"/>
              </w:trPr>
              <w:tc>
                <w:tcPr>
                  <w:tcW w:w="95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45197832" w14:textId="77777777" w:rsidR="00812FB9" w:rsidRPr="001E3DE8" w:rsidRDefault="00812FB9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GB" w:eastAsia="pl-PL"/>
                    </w:rPr>
                    <w:t>1</w:t>
                  </w: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7D24FA7D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proofErr w:type="spellStart"/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GB" w:eastAsia="pl-PL"/>
                    </w:rPr>
                    <w:t>Nazwa</w:t>
                  </w:r>
                  <w:proofErr w:type="spellEnd"/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GB" w:eastAsia="pl-PL"/>
                    </w:rPr>
                    <w:t xml:space="preserve"> </w:t>
                  </w:r>
                  <w:proofErr w:type="spellStart"/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GB" w:eastAsia="pl-PL"/>
                    </w:rPr>
                    <w:t>wnioskodawcy</w:t>
                  </w:r>
                  <w:proofErr w:type="spellEnd"/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GB" w:eastAsia="pl-PL"/>
                    </w:rPr>
                    <w:t xml:space="preserve"> (</w:t>
                  </w:r>
                  <w:proofErr w:type="spellStart"/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GB" w:eastAsia="pl-PL"/>
                    </w:rPr>
                    <w:t>beneficjenta</w:t>
                  </w:r>
                  <w:proofErr w:type="spellEnd"/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GB" w:eastAsia="pl-PL"/>
                    </w:rPr>
                    <w:t>)</w:t>
                  </w:r>
                </w:p>
              </w:tc>
              <w:tc>
                <w:tcPr>
                  <w:tcW w:w="154" w:type="dxa"/>
                  <w:tcBorders>
                    <w:top w:val="nil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14:paraId="7A80D961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GB" w:eastAsia="pl-PL"/>
                    </w:rPr>
                  </w:pPr>
                </w:p>
              </w:tc>
            </w:tr>
            <w:tr w:rsidR="00812FB9" w:rsidRPr="001E3DE8" w14:paraId="3D2F41F5" w14:textId="3C204E2F" w:rsidTr="00812FB9">
              <w:trPr>
                <w:trHeight w:val="20"/>
              </w:trPr>
              <w:tc>
                <w:tcPr>
                  <w:tcW w:w="95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4146A380" w14:textId="77777777" w:rsidR="00812FB9" w:rsidRPr="001E3DE8" w:rsidRDefault="00812FB9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GB" w:eastAsia="pl-PL"/>
                    </w:rPr>
                    <w:t>2</w:t>
                  </w: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4DFB4FBF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GB" w:eastAsia="pl-PL"/>
                    </w:rPr>
                    <w:t xml:space="preserve">Forma </w:t>
                  </w:r>
                  <w:proofErr w:type="spellStart"/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GB" w:eastAsia="pl-PL"/>
                    </w:rPr>
                    <w:t>prawna</w:t>
                  </w:r>
                  <w:proofErr w:type="spellEnd"/>
                </w:p>
              </w:tc>
              <w:tc>
                <w:tcPr>
                  <w:tcW w:w="154" w:type="dxa"/>
                  <w:tcBorders>
                    <w:top w:val="nil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14:paraId="3E6422F0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GB" w:eastAsia="pl-PL"/>
                    </w:rPr>
                  </w:pPr>
                </w:p>
              </w:tc>
            </w:tr>
            <w:tr w:rsidR="00812FB9" w:rsidRPr="001E3DE8" w14:paraId="4AE74389" w14:textId="229D1E11" w:rsidTr="00812FB9">
              <w:trPr>
                <w:trHeight w:val="20"/>
              </w:trPr>
              <w:tc>
                <w:tcPr>
                  <w:tcW w:w="95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5902193D" w14:textId="77777777" w:rsidR="00812FB9" w:rsidRPr="001E3DE8" w:rsidRDefault="00812FB9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GB" w:eastAsia="pl-PL"/>
                    </w:rPr>
                    <w:t>3</w:t>
                  </w: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408F0CB5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GB" w:eastAsia="pl-PL"/>
                    </w:rPr>
                    <w:t xml:space="preserve">Forma </w:t>
                  </w:r>
                  <w:proofErr w:type="spellStart"/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GB" w:eastAsia="pl-PL"/>
                    </w:rPr>
                    <w:t>własności</w:t>
                  </w:r>
                  <w:proofErr w:type="spellEnd"/>
                </w:p>
              </w:tc>
              <w:tc>
                <w:tcPr>
                  <w:tcW w:w="154" w:type="dxa"/>
                  <w:tcBorders>
                    <w:top w:val="nil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14:paraId="00973398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GB" w:eastAsia="pl-PL"/>
                    </w:rPr>
                  </w:pPr>
                </w:p>
              </w:tc>
            </w:tr>
            <w:tr w:rsidR="00812FB9" w:rsidRPr="001E3DE8" w14:paraId="190126B4" w14:textId="43A2F149" w:rsidTr="00812FB9">
              <w:trPr>
                <w:trHeight w:val="20"/>
              </w:trPr>
              <w:tc>
                <w:tcPr>
                  <w:tcW w:w="95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2516B90F" w14:textId="77777777" w:rsidR="00812FB9" w:rsidRPr="001E3DE8" w:rsidRDefault="00812FB9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GB" w:eastAsia="pl-PL"/>
                    </w:rPr>
                    <w:t>4</w:t>
                  </w: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73C64991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GB" w:eastAsia="pl-PL"/>
                    </w:rPr>
                    <w:t>NIP</w:t>
                  </w:r>
                </w:p>
              </w:tc>
              <w:tc>
                <w:tcPr>
                  <w:tcW w:w="154" w:type="dxa"/>
                  <w:tcBorders>
                    <w:top w:val="nil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14:paraId="5D0F57A8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GB" w:eastAsia="pl-PL"/>
                    </w:rPr>
                  </w:pPr>
                </w:p>
              </w:tc>
            </w:tr>
            <w:tr w:rsidR="00812FB9" w:rsidRPr="001E3DE8" w14:paraId="19AB68C2" w14:textId="30A2C10B" w:rsidTr="00812FB9">
              <w:trPr>
                <w:trHeight w:val="20"/>
              </w:trPr>
              <w:tc>
                <w:tcPr>
                  <w:tcW w:w="95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5C3697F0" w14:textId="77777777" w:rsidR="00812FB9" w:rsidRPr="001E3DE8" w:rsidRDefault="00812FB9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GB" w:eastAsia="pl-PL"/>
                    </w:rPr>
                    <w:t>5</w:t>
                  </w: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356FB625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GB" w:eastAsia="pl-PL"/>
                    </w:rPr>
                    <w:t>REGON</w:t>
                  </w:r>
                </w:p>
              </w:tc>
              <w:tc>
                <w:tcPr>
                  <w:tcW w:w="154" w:type="dxa"/>
                  <w:tcBorders>
                    <w:top w:val="nil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14:paraId="6ED483E2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GB" w:eastAsia="pl-PL"/>
                    </w:rPr>
                  </w:pPr>
                </w:p>
              </w:tc>
            </w:tr>
            <w:tr w:rsidR="00812FB9" w:rsidRPr="001E3DE8" w14:paraId="59E8243A" w14:textId="69D45A7A" w:rsidTr="00812FB9">
              <w:trPr>
                <w:trHeight w:val="20"/>
              </w:trPr>
              <w:tc>
                <w:tcPr>
                  <w:tcW w:w="956" w:type="dxa"/>
                  <w:vMerge w:val="restar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5FDEA09C" w14:textId="77777777" w:rsidR="00812FB9" w:rsidRPr="001E3DE8" w:rsidRDefault="00812FB9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GB" w:eastAsia="pl-PL"/>
                    </w:rPr>
                    <w:t>6</w:t>
                  </w: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7AC45B1B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  <w:t xml:space="preserve">Adres siedziby: </w:t>
                  </w: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14:paraId="129FF162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1E3DE8" w14:paraId="46807761" w14:textId="1CFC0822" w:rsidTr="00812FB9">
              <w:trPr>
                <w:trHeight w:val="20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39C2A401" w14:textId="77777777" w:rsidR="00812FB9" w:rsidRPr="001E3DE8" w:rsidRDefault="00812FB9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7B1A9985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  <w:t>Ulica</w:t>
                  </w: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14:paraId="0BD0B76D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1E3DE8" w14:paraId="180A5E3E" w14:textId="6119977A" w:rsidTr="00812FB9">
              <w:trPr>
                <w:trHeight w:val="20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4970AC04" w14:textId="77777777" w:rsidR="00812FB9" w:rsidRPr="001E3DE8" w:rsidRDefault="00812FB9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0283DEE3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  <w:t>Nr budynku</w:t>
                  </w: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14:paraId="2DD51D15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1E3DE8" w14:paraId="320C126B" w14:textId="63C96879" w:rsidTr="00812FB9">
              <w:trPr>
                <w:trHeight w:val="20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60CE37B5" w14:textId="77777777" w:rsidR="00812FB9" w:rsidRPr="001E3DE8" w:rsidRDefault="00812FB9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623BFAA9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  <w:t>Nr lokalu</w:t>
                  </w: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14:paraId="40B9CC7D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1E3DE8" w14:paraId="2A944BAF" w14:textId="32E6ABC8" w:rsidTr="00812FB9">
              <w:trPr>
                <w:trHeight w:val="20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142B515D" w14:textId="77777777" w:rsidR="00812FB9" w:rsidRPr="001E3DE8" w:rsidRDefault="00812FB9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5CDD22FE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  <w:t>Kod pocztowy</w:t>
                  </w: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14:paraId="5658DF5D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1E3DE8" w14:paraId="4D4BDCA5" w14:textId="2A7DC61B" w:rsidTr="00812FB9">
              <w:trPr>
                <w:trHeight w:val="20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16283126" w14:textId="77777777" w:rsidR="00812FB9" w:rsidRPr="001E3DE8" w:rsidRDefault="00812FB9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1EF2379A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  <w:t>Miejscowość</w:t>
                  </w: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14:paraId="3625D30D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1E3DE8" w14:paraId="59E60EC0" w14:textId="641E5A02" w:rsidTr="00812FB9">
              <w:trPr>
                <w:trHeight w:val="20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725C8DA4" w14:textId="77777777" w:rsidR="00812FB9" w:rsidRPr="001E3DE8" w:rsidRDefault="00812FB9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63B2B567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  <w:t>Kraj</w:t>
                  </w: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14:paraId="7B6FF915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1E3DE8" w14:paraId="21F7CB0F" w14:textId="11B38C39" w:rsidTr="00812FB9">
              <w:trPr>
                <w:trHeight w:val="20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69D0CFE3" w14:textId="77777777" w:rsidR="00812FB9" w:rsidRPr="001E3DE8" w:rsidRDefault="00812FB9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0AC42623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  <w:t>Województwo</w:t>
                  </w: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14:paraId="30172845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1E3DE8" w14:paraId="20C6B1F6" w14:textId="0370B670" w:rsidTr="00812FB9">
              <w:trPr>
                <w:trHeight w:val="20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3A35B6B9" w14:textId="77777777" w:rsidR="00812FB9" w:rsidRPr="001E3DE8" w:rsidRDefault="00812FB9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39AF9A7E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  <w:t>Powiat</w:t>
                  </w: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14:paraId="16139239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1E3DE8" w14:paraId="6562736D" w14:textId="07DD5CA4" w:rsidTr="00812FB9">
              <w:trPr>
                <w:trHeight w:val="20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01A5EA36" w14:textId="77777777" w:rsidR="00812FB9" w:rsidRPr="001E3DE8" w:rsidRDefault="00812FB9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5516C3CD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  <w:t>Gmina</w:t>
                  </w: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14:paraId="5237C170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1E3DE8" w14:paraId="65A35ECE" w14:textId="4004D8ED" w:rsidTr="00812FB9">
              <w:trPr>
                <w:trHeight w:val="20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0CF30DBE" w14:textId="77777777" w:rsidR="00812FB9" w:rsidRPr="001E3DE8" w:rsidRDefault="00812FB9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6362F023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  <w:t>Telefon</w:t>
                  </w: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14:paraId="1502E3E0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1E3DE8" w14:paraId="2B9FA299" w14:textId="2AECD1CE" w:rsidTr="00812FB9">
              <w:trPr>
                <w:trHeight w:val="20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4778FAD9" w14:textId="77777777" w:rsidR="00812FB9" w:rsidRPr="001E3DE8" w:rsidRDefault="00812FB9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073C33E6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  <w:t>Fax</w:t>
                  </w: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14:paraId="5A39A5F9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1E3DE8" w14:paraId="68916BFC" w14:textId="70A12F00" w:rsidTr="00812FB9">
              <w:trPr>
                <w:trHeight w:val="381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262D8939" w14:textId="77777777" w:rsidR="00812FB9" w:rsidRPr="001E3DE8" w:rsidRDefault="00812FB9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3BF607AE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  <w:t>Adres e-mail</w:t>
                  </w: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14:paraId="72950244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1E3DE8" w14:paraId="02874B36" w14:textId="5984E0DD" w:rsidTr="00812FB9">
              <w:trPr>
                <w:trHeight w:val="20"/>
              </w:trPr>
              <w:tc>
                <w:tcPr>
                  <w:tcW w:w="95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2DE89138" w14:textId="77777777" w:rsidR="00812FB9" w:rsidRPr="001E3DE8" w:rsidRDefault="00812FB9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GB" w:eastAsia="pl-PL"/>
                    </w:rPr>
                    <w:t>7</w:t>
                  </w: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4E17CFAF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  <w:t>Osoba/y uprawniona/e do podejmowania decyzji wiążących w imieniu wnioskodawcy</w:t>
                  </w:r>
                </w:p>
              </w:tc>
              <w:tc>
                <w:tcPr>
                  <w:tcW w:w="154" w:type="dxa"/>
                  <w:tcBorders>
                    <w:top w:val="nil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14:paraId="59B3695B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1E3DE8" w14:paraId="66468FA6" w14:textId="52DDB78D" w:rsidTr="00812FB9">
              <w:trPr>
                <w:trHeight w:val="20"/>
              </w:trPr>
              <w:tc>
                <w:tcPr>
                  <w:tcW w:w="956" w:type="dxa"/>
                  <w:vMerge w:val="restar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1B5D19E8" w14:textId="77777777" w:rsidR="00812FB9" w:rsidRPr="001E3DE8" w:rsidRDefault="00812FB9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GB" w:eastAsia="pl-PL"/>
                    </w:rPr>
                    <w:t>8</w:t>
                  </w: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5DB7911B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  <w:t>Osoba do kontaktów roboczych:</w:t>
                  </w: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14:paraId="1ED780DB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1E3DE8" w14:paraId="1B0540BC" w14:textId="4C7702DC" w:rsidTr="00812FB9">
              <w:trPr>
                <w:trHeight w:val="20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3C01C126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2A5BB396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  <w:t>Imię</w:t>
                  </w: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14:paraId="0CB59FB2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1E3DE8" w14:paraId="3CDE3447" w14:textId="2EBC271D" w:rsidTr="00812FB9">
              <w:trPr>
                <w:trHeight w:val="20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33912B76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633D2C6D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  <w:t>Nazwisko</w:t>
                  </w: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14:paraId="033546E6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1E3DE8" w14:paraId="2AF08CB7" w14:textId="2DEDA459" w:rsidTr="00812FB9">
              <w:trPr>
                <w:trHeight w:val="20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33886A1A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135B26EA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  <w:t>Numer telefonu</w:t>
                  </w: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14:paraId="10C6A60E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1E3DE8" w14:paraId="2D90D869" w14:textId="2FDD28A6" w:rsidTr="00812FB9">
              <w:trPr>
                <w:trHeight w:val="20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69531AAD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343342A7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  <w:t>Adres e-mail</w:t>
                  </w: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14:paraId="526D3FAC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1E3DE8" w14:paraId="39844A76" w14:textId="44307B62" w:rsidTr="00812FB9">
              <w:trPr>
                <w:trHeight w:val="20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28CB0285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0F2C8202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  <w:t>Numer faksu</w:t>
                  </w: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14:paraId="12FA2689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1E3DE8" w14:paraId="77C6FA9D" w14:textId="21A517A2" w:rsidTr="00812FB9">
              <w:trPr>
                <w:trHeight w:val="20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23297280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081A65FB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nil"/>
                    <w:right w:val="single" w:sz="8" w:space="0" w:color="auto"/>
                  </w:tcBorders>
                </w:tcPr>
                <w:p w14:paraId="55886EBA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1E3DE8" w14:paraId="3AA1D8D7" w14:textId="6E0CBD58" w:rsidTr="00812FB9">
              <w:trPr>
                <w:trHeight w:val="20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27894E3A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598ABDD7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154" w:type="dxa"/>
                  <w:tcBorders>
                    <w:top w:val="nil"/>
                    <w:left w:val="single" w:sz="4" w:space="0" w:color="auto"/>
                    <w:bottom w:val="nil"/>
                    <w:right w:val="single" w:sz="8" w:space="0" w:color="auto"/>
                  </w:tcBorders>
                </w:tcPr>
                <w:p w14:paraId="79C8C8C2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1E3DE8" w14:paraId="66C9F33A" w14:textId="26CABAFB" w:rsidTr="00812FB9">
              <w:trPr>
                <w:trHeight w:val="20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6E0893FB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5A220941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154" w:type="dxa"/>
                  <w:tcBorders>
                    <w:top w:val="nil"/>
                    <w:left w:val="single" w:sz="4" w:space="0" w:color="auto"/>
                    <w:bottom w:val="nil"/>
                    <w:right w:val="single" w:sz="8" w:space="0" w:color="auto"/>
                  </w:tcBorders>
                </w:tcPr>
                <w:p w14:paraId="4A73F671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1E3DE8" w14:paraId="1A946796" w14:textId="5DC21CEC" w:rsidTr="00812FB9">
              <w:trPr>
                <w:trHeight w:val="20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6C84F87F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443E06B7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154" w:type="dxa"/>
                  <w:tcBorders>
                    <w:top w:val="nil"/>
                    <w:left w:val="single" w:sz="4" w:space="0" w:color="auto"/>
                    <w:bottom w:val="nil"/>
                    <w:right w:val="single" w:sz="8" w:space="0" w:color="auto"/>
                  </w:tcBorders>
                </w:tcPr>
                <w:p w14:paraId="7ADC7BB2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1E3DE8" w14:paraId="5CDC4EBB" w14:textId="7782666E" w:rsidTr="00812FB9">
              <w:trPr>
                <w:trHeight w:val="20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4A569572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76B019D7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154" w:type="dxa"/>
                  <w:tcBorders>
                    <w:top w:val="nil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14:paraId="60A07315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1E3DE8" w14:paraId="4A343DC7" w14:textId="066BE6D7" w:rsidTr="00812FB9">
              <w:trPr>
                <w:trHeight w:val="20"/>
              </w:trPr>
              <w:tc>
                <w:tcPr>
                  <w:tcW w:w="95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0AC53F11" w14:textId="77777777" w:rsidR="00812FB9" w:rsidRPr="0012777B" w:rsidRDefault="00812FB9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b/>
                      <w:color w:val="000000"/>
                      <w:sz w:val="20"/>
                      <w:szCs w:val="20"/>
                      <w:lang w:eastAsia="pl-PL"/>
                    </w:rPr>
                  </w:pPr>
                  <w:r w:rsidRPr="0012777B">
                    <w:rPr>
                      <w:rFonts w:eastAsia="Times New Roman" w:cs="Calibri"/>
                      <w:b/>
                      <w:color w:val="000000"/>
                      <w:sz w:val="20"/>
                      <w:szCs w:val="20"/>
                      <w:lang w:val="en-GB" w:eastAsia="pl-PL"/>
                    </w:rPr>
                    <w:t>9</w:t>
                  </w: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4C112E91" w14:textId="77777777" w:rsidR="00812FB9" w:rsidRPr="00B979C5" w:rsidRDefault="00812FB9" w:rsidP="00D61DA3">
                  <w:pPr>
                    <w:spacing w:after="0" w:line="240" w:lineRule="auto"/>
                    <w:rPr>
                      <w:rFonts w:eastAsia="Times New Roman" w:cs="Arial"/>
                      <w:b/>
                      <w:color w:val="000000"/>
                      <w:sz w:val="20"/>
                      <w:szCs w:val="20"/>
                      <w:lang w:eastAsia="pl-PL"/>
                    </w:rPr>
                  </w:pPr>
                  <w:proofErr w:type="spellStart"/>
                  <w:r w:rsidRPr="00B979C5">
                    <w:rPr>
                      <w:rFonts w:eastAsia="Times New Roman" w:cs="Calibri"/>
                      <w:b/>
                      <w:color w:val="000000"/>
                      <w:sz w:val="20"/>
                      <w:szCs w:val="20"/>
                      <w:lang w:val="en-GB" w:eastAsia="pl-PL"/>
                    </w:rPr>
                    <w:t>Partnerzy</w:t>
                  </w:r>
                  <w:proofErr w:type="spellEnd"/>
                </w:p>
              </w:tc>
              <w:tc>
                <w:tcPr>
                  <w:tcW w:w="154" w:type="dxa"/>
                  <w:tcBorders>
                    <w:top w:val="nil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14:paraId="74838365" w14:textId="77777777" w:rsidR="00812FB9" w:rsidRPr="00B979C5" w:rsidRDefault="00812FB9" w:rsidP="00D61DA3">
                  <w:pPr>
                    <w:spacing w:after="0" w:line="240" w:lineRule="auto"/>
                    <w:rPr>
                      <w:rFonts w:eastAsia="Times New Roman" w:cs="Calibri"/>
                      <w:b/>
                      <w:color w:val="000000"/>
                      <w:sz w:val="20"/>
                      <w:szCs w:val="20"/>
                      <w:lang w:val="en-GB" w:eastAsia="pl-PL"/>
                    </w:rPr>
                  </w:pPr>
                </w:p>
              </w:tc>
            </w:tr>
            <w:tr w:rsidR="00812FB9" w:rsidRPr="001E3DE8" w14:paraId="0D888DB6" w14:textId="7454A9DB" w:rsidTr="00812FB9">
              <w:trPr>
                <w:trHeight w:val="20"/>
              </w:trPr>
              <w:tc>
                <w:tcPr>
                  <w:tcW w:w="95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5132D19C" w14:textId="77777777" w:rsidR="00812FB9" w:rsidRPr="001E3DE8" w:rsidRDefault="00812FB9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GB" w:eastAsia="pl-PL"/>
                    </w:rPr>
                    <w:t>10</w:t>
                  </w: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25A0311B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proofErr w:type="spellStart"/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GB" w:eastAsia="pl-PL"/>
                    </w:rPr>
                    <w:t>Nazwa</w:t>
                  </w:r>
                  <w:proofErr w:type="spellEnd"/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GB" w:eastAsia="pl-PL"/>
                    </w:rPr>
                    <w:t xml:space="preserve"> </w:t>
                  </w:r>
                  <w:proofErr w:type="spellStart"/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GB" w:eastAsia="pl-PL"/>
                    </w:rPr>
                    <w:t>organizacji</w:t>
                  </w:r>
                  <w:proofErr w:type="spellEnd"/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GB" w:eastAsia="pl-PL"/>
                    </w:rPr>
                    <w:t>/</w:t>
                  </w:r>
                  <w:proofErr w:type="spellStart"/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GB" w:eastAsia="pl-PL"/>
                    </w:rPr>
                    <w:t>instytucji</w:t>
                  </w:r>
                  <w:proofErr w:type="spellEnd"/>
                </w:p>
              </w:tc>
              <w:tc>
                <w:tcPr>
                  <w:tcW w:w="154" w:type="dxa"/>
                  <w:tcBorders>
                    <w:top w:val="nil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14:paraId="6F05339D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GB" w:eastAsia="pl-PL"/>
                    </w:rPr>
                  </w:pPr>
                </w:p>
              </w:tc>
            </w:tr>
            <w:tr w:rsidR="00812FB9" w:rsidRPr="001E3DE8" w14:paraId="1245F4E2" w14:textId="3599EE05" w:rsidTr="00812FB9">
              <w:trPr>
                <w:trHeight w:val="20"/>
              </w:trPr>
              <w:tc>
                <w:tcPr>
                  <w:tcW w:w="95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4AB13BBC" w14:textId="77777777" w:rsidR="00812FB9" w:rsidRPr="001E3DE8" w:rsidRDefault="00812FB9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GB" w:eastAsia="pl-PL"/>
                    </w:rPr>
                    <w:t>11</w:t>
                  </w: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0C4D731E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GB" w:eastAsia="pl-PL"/>
                    </w:rPr>
                    <w:t xml:space="preserve">Forma </w:t>
                  </w:r>
                  <w:proofErr w:type="spellStart"/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GB" w:eastAsia="pl-PL"/>
                    </w:rPr>
                    <w:t>prawna</w:t>
                  </w:r>
                  <w:proofErr w:type="spellEnd"/>
                </w:p>
              </w:tc>
              <w:tc>
                <w:tcPr>
                  <w:tcW w:w="154" w:type="dxa"/>
                  <w:tcBorders>
                    <w:top w:val="nil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14:paraId="6D4D0384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GB" w:eastAsia="pl-PL"/>
                    </w:rPr>
                  </w:pPr>
                </w:p>
              </w:tc>
            </w:tr>
            <w:tr w:rsidR="00812FB9" w:rsidRPr="001E3DE8" w14:paraId="209B4E50" w14:textId="3E8CC6A7" w:rsidTr="00812FB9">
              <w:trPr>
                <w:trHeight w:val="20"/>
              </w:trPr>
              <w:tc>
                <w:tcPr>
                  <w:tcW w:w="95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20D0314F" w14:textId="77777777" w:rsidR="00812FB9" w:rsidRPr="001E3DE8" w:rsidRDefault="00812FB9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GB" w:eastAsia="pl-PL"/>
                    </w:rPr>
                    <w:t>12</w:t>
                  </w: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6E0067CE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GB" w:eastAsia="pl-PL"/>
                    </w:rPr>
                    <w:t xml:space="preserve">Forma </w:t>
                  </w:r>
                  <w:proofErr w:type="spellStart"/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GB" w:eastAsia="pl-PL"/>
                    </w:rPr>
                    <w:t>własności</w:t>
                  </w:r>
                  <w:proofErr w:type="spellEnd"/>
                </w:p>
              </w:tc>
              <w:tc>
                <w:tcPr>
                  <w:tcW w:w="154" w:type="dxa"/>
                  <w:tcBorders>
                    <w:top w:val="nil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14:paraId="39ADDD7E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GB" w:eastAsia="pl-PL"/>
                    </w:rPr>
                  </w:pPr>
                </w:p>
              </w:tc>
            </w:tr>
            <w:tr w:rsidR="00812FB9" w:rsidRPr="001E3DE8" w14:paraId="0549595C" w14:textId="5E170908" w:rsidTr="00812FB9">
              <w:trPr>
                <w:trHeight w:val="20"/>
              </w:trPr>
              <w:tc>
                <w:tcPr>
                  <w:tcW w:w="95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01180BF0" w14:textId="77777777" w:rsidR="00812FB9" w:rsidRPr="001E3DE8" w:rsidRDefault="00812FB9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GB" w:eastAsia="pl-PL"/>
                    </w:rPr>
                    <w:lastRenderedPageBreak/>
                    <w:t>13</w:t>
                  </w: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128EA47F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GB" w:eastAsia="pl-PL"/>
                    </w:rPr>
                    <w:t>NIP</w:t>
                  </w:r>
                </w:p>
              </w:tc>
              <w:tc>
                <w:tcPr>
                  <w:tcW w:w="154" w:type="dxa"/>
                  <w:tcBorders>
                    <w:top w:val="nil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14:paraId="34C26514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GB" w:eastAsia="pl-PL"/>
                    </w:rPr>
                  </w:pPr>
                </w:p>
              </w:tc>
            </w:tr>
            <w:tr w:rsidR="00812FB9" w:rsidRPr="001E3DE8" w14:paraId="7D2EAA47" w14:textId="20AC7CB2" w:rsidTr="00812FB9">
              <w:trPr>
                <w:trHeight w:val="20"/>
              </w:trPr>
              <w:tc>
                <w:tcPr>
                  <w:tcW w:w="95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69F5C665" w14:textId="77777777" w:rsidR="00812FB9" w:rsidRPr="001E3DE8" w:rsidRDefault="00812FB9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GB" w:eastAsia="pl-PL"/>
                    </w:rPr>
                    <w:t>14</w:t>
                  </w: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14C8FA15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GB" w:eastAsia="pl-PL"/>
                    </w:rPr>
                    <w:t>REGON</w:t>
                  </w:r>
                </w:p>
              </w:tc>
              <w:tc>
                <w:tcPr>
                  <w:tcW w:w="154" w:type="dxa"/>
                  <w:tcBorders>
                    <w:top w:val="nil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14:paraId="143876A2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GB" w:eastAsia="pl-PL"/>
                    </w:rPr>
                  </w:pPr>
                </w:p>
              </w:tc>
            </w:tr>
            <w:tr w:rsidR="00812FB9" w:rsidRPr="001E3DE8" w14:paraId="64C018C5" w14:textId="552BE0A5" w:rsidTr="00812FB9">
              <w:trPr>
                <w:trHeight w:val="20"/>
              </w:trPr>
              <w:tc>
                <w:tcPr>
                  <w:tcW w:w="956" w:type="dxa"/>
                  <w:vMerge w:val="restar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02475DE8" w14:textId="77777777" w:rsidR="00812FB9" w:rsidRPr="001E3DE8" w:rsidRDefault="00812FB9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GB" w:eastAsia="pl-PL"/>
                    </w:rPr>
                    <w:t>15</w:t>
                  </w: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06EA475B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  <w:t>Adres siedziby:</w:t>
                  </w: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14:paraId="0F55F1D6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1E3DE8" w14:paraId="26D25ECD" w14:textId="6F2B54B0" w:rsidTr="00812FB9">
              <w:trPr>
                <w:trHeight w:val="20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38831C91" w14:textId="77777777" w:rsidR="00812FB9" w:rsidRPr="001E3DE8" w:rsidRDefault="00812FB9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18EBBD85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  <w:t>Ulica</w:t>
                  </w: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14:paraId="6C5CDBBF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1E3DE8" w14:paraId="7C9FEFB3" w14:textId="4167194F" w:rsidTr="00812FB9">
              <w:trPr>
                <w:trHeight w:val="20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6F8B9CE3" w14:textId="77777777" w:rsidR="00812FB9" w:rsidRPr="001E3DE8" w:rsidRDefault="00812FB9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5A0E9611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  <w:t>Nr budynku</w:t>
                  </w: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14:paraId="2B42CD55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1E3DE8" w14:paraId="51426F0D" w14:textId="3CCC035B" w:rsidTr="00812FB9">
              <w:trPr>
                <w:trHeight w:val="20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1EBBAAF4" w14:textId="77777777" w:rsidR="00812FB9" w:rsidRPr="001E3DE8" w:rsidRDefault="00812FB9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209A0F1C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  <w:t>Nr lokalu</w:t>
                  </w: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14:paraId="79A98CDA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1E3DE8" w14:paraId="74AE5377" w14:textId="788D7C61" w:rsidTr="00812FB9">
              <w:trPr>
                <w:trHeight w:val="20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7CAB234E" w14:textId="77777777" w:rsidR="00812FB9" w:rsidRPr="001E3DE8" w:rsidRDefault="00812FB9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4C766285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  <w:t>Kod pocztowy</w:t>
                  </w: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14:paraId="66E998BC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1E3DE8" w14:paraId="1AD4BE62" w14:textId="2A955C1C" w:rsidTr="00812FB9">
              <w:trPr>
                <w:trHeight w:val="20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5EC5038D" w14:textId="77777777" w:rsidR="00812FB9" w:rsidRPr="001E3DE8" w:rsidRDefault="00812FB9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472613DC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  <w:t>Miejscowość</w:t>
                  </w: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14:paraId="3EFB62A8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1E3DE8" w14:paraId="70C1AE9D" w14:textId="4D04A19E" w:rsidTr="00812FB9">
              <w:trPr>
                <w:trHeight w:val="20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6E9878CF" w14:textId="77777777" w:rsidR="00812FB9" w:rsidRPr="001E3DE8" w:rsidRDefault="00812FB9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6A5F9AC7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  <w:t>Kraj</w:t>
                  </w: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14:paraId="45B91B64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1E3DE8" w14:paraId="11208E9E" w14:textId="695CA1DE" w:rsidTr="00812FB9">
              <w:trPr>
                <w:trHeight w:val="20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5154B392" w14:textId="77777777" w:rsidR="00812FB9" w:rsidRPr="001E3DE8" w:rsidRDefault="00812FB9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3979CFAA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  <w:t>Województwo</w:t>
                  </w: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14:paraId="21BAB9FC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1E3DE8" w14:paraId="11F7EA4A" w14:textId="137DC773" w:rsidTr="00812FB9">
              <w:trPr>
                <w:trHeight w:val="20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290BFF6B" w14:textId="77777777" w:rsidR="00812FB9" w:rsidRPr="001E3DE8" w:rsidRDefault="00812FB9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4C52724E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  <w:t>Powiat</w:t>
                  </w: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14:paraId="5B594484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1E3DE8" w14:paraId="1085CDCB" w14:textId="0AA66F92" w:rsidTr="00812FB9">
              <w:trPr>
                <w:trHeight w:val="20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6EE3C517" w14:textId="77777777" w:rsidR="00812FB9" w:rsidRPr="001E3DE8" w:rsidRDefault="00812FB9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330CE3A4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  <w:t>Gmina</w:t>
                  </w: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14:paraId="2E12F1EE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1E3DE8" w14:paraId="2768AC88" w14:textId="27D812A7" w:rsidTr="00812FB9">
              <w:trPr>
                <w:trHeight w:val="20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78349599" w14:textId="77777777" w:rsidR="00812FB9" w:rsidRPr="001E3DE8" w:rsidRDefault="00812FB9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145BF8E9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  <w:t>Telefon</w:t>
                  </w: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14:paraId="27504652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1E3DE8" w14:paraId="52E5E853" w14:textId="4DA66D5D" w:rsidTr="00812FB9">
              <w:trPr>
                <w:trHeight w:val="20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75AFA57C" w14:textId="77777777" w:rsidR="00812FB9" w:rsidRPr="001E3DE8" w:rsidRDefault="00812FB9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6E6C7C35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  <w:t>Fax</w:t>
                  </w: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14:paraId="04BE5DC2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1E3DE8" w14:paraId="5253A798" w14:textId="161F8E35" w:rsidTr="00812FB9">
              <w:trPr>
                <w:trHeight w:val="226"/>
              </w:trPr>
              <w:tc>
                <w:tcPr>
                  <w:tcW w:w="95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590EA7B8" w14:textId="77777777" w:rsidR="00812FB9" w:rsidRPr="001E3DE8" w:rsidRDefault="00812FB9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22452971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  <w:t>Adres e-mail</w:t>
                  </w:r>
                </w:p>
              </w:tc>
              <w:tc>
                <w:tcPr>
                  <w:tcW w:w="154" w:type="dxa"/>
                  <w:tcBorders>
                    <w:top w:val="single" w:sz="8" w:space="0" w:color="auto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14:paraId="539F399B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1E3DE8" w14:paraId="3F8B7019" w14:textId="1E71CB8C" w:rsidTr="00812FB9">
              <w:trPr>
                <w:trHeight w:val="20"/>
              </w:trPr>
              <w:tc>
                <w:tcPr>
                  <w:tcW w:w="95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6E51605C" w14:textId="77777777" w:rsidR="00812FB9" w:rsidRPr="001E3DE8" w:rsidRDefault="00812FB9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GB" w:eastAsia="pl-PL"/>
                    </w:rPr>
                    <w:t>16</w:t>
                  </w: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42EAAA13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  <w:t>Osoba/y uprawniona/e do podejmowania decyzji wiążących w imieniu partnera</w:t>
                  </w:r>
                </w:p>
              </w:tc>
              <w:tc>
                <w:tcPr>
                  <w:tcW w:w="154" w:type="dxa"/>
                  <w:tcBorders>
                    <w:top w:val="nil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14:paraId="0E9A8457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812FB9" w:rsidRPr="001E3DE8" w14:paraId="5B3986BD" w14:textId="58D3C636" w:rsidTr="00812FB9">
              <w:trPr>
                <w:trHeight w:val="20"/>
              </w:trPr>
              <w:tc>
                <w:tcPr>
                  <w:tcW w:w="95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635836B6" w14:textId="77777777" w:rsidR="00812FB9" w:rsidRPr="001E3DE8" w:rsidRDefault="00812FB9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A207B1"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  <w:t>17</w:t>
                  </w:r>
                </w:p>
              </w:tc>
              <w:tc>
                <w:tcPr>
                  <w:tcW w:w="79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4A37D6D5" w14:textId="77777777" w:rsidR="00812FB9" w:rsidRPr="001E3DE8" w:rsidRDefault="00812FB9" w:rsidP="00D61DA3">
                  <w:pPr>
                    <w:spacing w:after="0" w:line="240" w:lineRule="auto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A207B1"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  <w:t>Symbol partnera</w:t>
                  </w:r>
                </w:p>
              </w:tc>
              <w:tc>
                <w:tcPr>
                  <w:tcW w:w="154" w:type="dxa"/>
                  <w:tcBorders>
                    <w:top w:val="nil"/>
                    <w:left w:val="single" w:sz="4" w:space="0" w:color="auto"/>
                    <w:bottom w:val="single" w:sz="8" w:space="0" w:color="auto"/>
                    <w:right w:val="single" w:sz="8" w:space="0" w:color="auto"/>
                  </w:tcBorders>
                </w:tcPr>
                <w:p w14:paraId="4F67DFD5" w14:textId="77777777" w:rsidR="00812FB9" w:rsidRPr="00A207B1" w:rsidRDefault="00812FB9" w:rsidP="00D61DA3">
                  <w:pPr>
                    <w:spacing w:after="0" w:line="240" w:lineRule="auto"/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</w:tbl>
          <w:p w14:paraId="48F2E6F0" w14:textId="77777777" w:rsidR="00D61DA3" w:rsidRDefault="00D61DA3" w:rsidP="00D61DA3">
            <w:pPr>
              <w:spacing w:after="0" w:line="240" w:lineRule="auto"/>
              <w:rPr>
                <w:rFonts w:eastAsia="Times New Roman" w:cs="Arial"/>
                <w:b/>
                <w:bCs/>
                <w:sz w:val="20"/>
                <w:szCs w:val="20"/>
                <w:lang w:eastAsia="pl-PL"/>
              </w:rPr>
            </w:pPr>
          </w:p>
          <w:p w14:paraId="29925CB5" w14:textId="77777777" w:rsidR="00D61DA3" w:rsidRDefault="00D61DA3" w:rsidP="00D61DA3">
            <w:pPr>
              <w:spacing w:after="0" w:line="240" w:lineRule="auto"/>
              <w:rPr>
                <w:rFonts w:eastAsia="Times New Roman" w:cs="Arial"/>
                <w:b/>
                <w:bCs/>
                <w:sz w:val="20"/>
                <w:szCs w:val="20"/>
                <w:lang w:eastAsia="pl-PL"/>
              </w:rPr>
            </w:pPr>
            <w:r>
              <w:rPr>
                <w:rFonts w:eastAsia="Times New Roman" w:cs="Arial"/>
                <w:b/>
                <w:bCs/>
                <w:sz w:val="20"/>
                <w:szCs w:val="20"/>
                <w:lang w:eastAsia="pl-PL"/>
              </w:rPr>
              <w:t>Dane dotyczące personelu projektu</w:t>
            </w:r>
          </w:p>
          <w:tbl>
            <w:tblPr>
              <w:tblW w:w="8720" w:type="dxa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793"/>
              <w:gridCol w:w="7927"/>
            </w:tblGrid>
            <w:tr w:rsidR="00D61DA3" w:rsidRPr="001E3DE8" w14:paraId="389B81C3" w14:textId="77777777" w:rsidTr="00D61DA3">
              <w:trPr>
                <w:trHeight w:val="20"/>
              </w:trPr>
              <w:tc>
                <w:tcPr>
                  <w:tcW w:w="8720" w:type="dxa"/>
                  <w:gridSpan w:val="2"/>
                  <w:tcBorders>
                    <w:top w:val="nil"/>
                    <w:left w:val="nil"/>
                    <w:bottom w:val="single" w:sz="8" w:space="0" w:color="auto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EFB4539" w14:textId="77777777" w:rsidR="00D61DA3" w:rsidRPr="001E3DE8" w:rsidRDefault="00D61DA3" w:rsidP="00D61DA3">
                  <w:pPr>
                    <w:spacing w:after="0" w:line="240" w:lineRule="auto"/>
                    <w:rPr>
                      <w:rFonts w:eastAsia="Times New Roman" w:cs="Arial"/>
                      <w:b/>
                      <w:bCs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D61DA3" w:rsidRPr="001E3DE8" w14:paraId="4D93CC2B" w14:textId="77777777" w:rsidTr="00D61DA3">
              <w:trPr>
                <w:trHeight w:val="20"/>
              </w:trPr>
              <w:tc>
                <w:tcPr>
                  <w:tcW w:w="793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hideMark/>
                </w:tcPr>
                <w:p w14:paraId="40CDD89A" w14:textId="77777777" w:rsidR="00D61DA3" w:rsidRPr="001E3DE8" w:rsidRDefault="00D61DA3" w:rsidP="00D61DA3">
                  <w:pPr>
                    <w:spacing w:after="0" w:line="240" w:lineRule="auto"/>
                    <w:rPr>
                      <w:rFonts w:eastAsia="Times New Roman" w:cs="Arial"/>
                      <w:b/>
                      <w:bCs/>
                      <w:color w:val="000000"/>
                      <w:sz w:val="20"/>
                      <w:szCs w:val="20"/>
                      <w:lang w:eastAsia="pl-PL"/>
                    </w:rPr>
                  </w:pPr>
                  <w:r w:rsidRPr="00A207B1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eastAsia="pl-PL"/>
                    </w:rPr>
                    <w:t>Lp.</w:t>
                  </w:r>
                </w:p>
              </w:tc>
              <w:tc>
                <w:tcPr>
                  <w:tcW w:w="7927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hideMark/>
                </w:tcPr>
                <w:p w14:paraId="33FB5FB7" w14:textId="77777777" w:rsidR="00D61DA3" w:rsidRPr="001E3DE8" w:rsidRDefault="00D61DA3" w:rsidP="00D61DA3">
                  <w:pPr>
                    <w:spacing w:after="0" w:line="240" w:lineRule="auto"/>
                    <w:jc w:val="center"/>
                    <w:rPr>
                      <w:rFonts w:eastAsia="Times New Roman" w:cs="Arial"/>
                      <w:b/>
                      <w:bCs/>
                      <w:color w:val="000000"/>
                      <w:sz w:val="20"/>
                      <w:szCs w:val="20"/>
                      <w:lang w:eastAsia="pl-PL"/>
                    </w:rPr>
                  </w:pPr>
                  <w:r w:rsidRPr="00A207B1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eastAsia="pl-PL"/>
                    </w:rPr>
                    <w:t>Zakres</w:t>
                  </w:r>
                </w:p>
              </w:tc>
            </w:tr>
            <w:tr w:rsidR="00D61DA3" w:rsidRPr="001E3DE8" w14:paraId="134221E9" w14:textId="77777777" w:rsidTr="00D61DA3">
              <w:trPr>
                <w:trHeight w:val="20"/>
              </w:trPr>
              <w:tc>
                <w:tcPr>
                  <w:tcW w:w="793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hideMark/>
                </w:tcPr>
                <w:p w14:paraId="3A0C5B8C" w14:textId="77777777" w:rsidR="00D61DA3" w:rsidRPr="001E3DE8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A207B1"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  <w:t>1</w:t>
                  </w:r>
                </w:p>
              </w:tc>
              <w:tc>
                <w:tcPr>
                  <w:tcW w:w="7927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hideMark/>
                </w:tcPr>
                <w:p w14:paraId="0720E01B" w14:textId="77777777" w:rsidR="00D61DA3" w:rsidRPr="00D769D7" w:rsidRDefault="00D61DA3" w:rsidP="00D61DA3">
                  <w:pPr>
                    <w:pStyle w:val="Default"/>
                    <w:rPr>
                      <w:rFonts w:ascii="Calibri" w:hAnsi="Calibri"/>
                      <w:noProof/>
                      <w:sz w:val="20"/>
                      <w:szCs w:val="20"/>
                    </w:rPr>
                  </w:pPr>
                  <w:r>
                    <w:rPr>
                      <w:rFonts w:ascii="Calibri" w:hAnsi="Calibri"/>
                      <w:bCs/>
                      <w:noProof/>
                      <w:sz w:val="20"/>
                      <w:szCs w:val="20"/>
                    </w:rPr>
                    <w:t>Imię</w:t>
                  </w:r>
                  <w:r w:rsidRPr="00D769D7">
                    <w:rPr>
                      <w:rFonts w:ascii="Calibri" w:hAnsi="Calibri"/>
                      <w:bCs/>
                      <w:noProof/>
                      <w:sz w:val="20"/>
                      <w:szCs w:val="20"/>
                    </w:rPr>
                    <w:t xml:space="preserve"> </w:t>
                  </w:r>
                </w:p>
              </w:tc>
            </w:tr>
            <w:tr w:rsidR="00D61DA3" w:rsidRPr="001E3DE8" w14:paraId="0782D720" w14:textId="77777777" w:rsidTr="00D61DA3">
              <w:trPr>
                <w:trHeight w:val="20"/>
              </w:trPr>
              <w:tc>
                <w:tcPr>
                  <w:tcW w:w="793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hideMark/>
                </w:tcPr>
                <w:p w14:paraId="6B1BA0AA" w14:textId="77777777" w:rsidR="00D61DA3" w:rsidRPr="001E3DE8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A207B1"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  <w:t>2</w:t>
                  </w:r>
                </w:p>
              </w:tc>
              <w:tc>
                <w:tcPr>
                  <w:tcW w:w="7927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hideMark/>
                </w:tcPr>
                <w:p w14:paraId="1DEF7C5E" w14:textId="77777777" w:rsidR="00D61DA3" w:rsidRPr="00D769D7" w:rsidRDefault="00D61DA3" w:rsidP="00D61DA3">
                  <w:pPr>
                    <w:pStyle w:val="Default"/>
                    <w:rPr>
                      <w:rFonts w:ascii="Calibri" w:hAnsi="Calibri"/>
                      <w:noProof/>
                      <w:sz w:val="20"/>
                      <w:szCs w:val="20"/>
                    </w:rPr>
                  </w:pPr>
                  <w:r>
                    <w:rPr>
                      <w:rFonts w:ascii="Calibri" w:hAnsi="Calibri"/>
                      <w:bCs/>
                      <w:noProof/>
                      <w:sz w:val="20"/>
                      <w:szCs w:val="20"/>
                    </w:rPr>
                    <w:t>Nazwisko</w:t>
                  </w:r>
                  <w:r w:rsidRPr="00D769D7">
                    <w:rPr>
                      <w:rFonts w:ascii="Calibri" w:hAnsi="Calibri"/>
                      <w:bCs/>
                      <w:noProof/>
                      <w:sz w:val="20"/>
                      <w:szCs w:val="20"/>
                    </w:rPr>
                    <w:t xml:space="preserve"> </w:t>
                  </w:r>
                </w:p>
              </w:tc>
            </w:tr>
            <w:tr w:rsidR="00D61DA3" w:rsidRPr="001E3DE8" w14:paraId="0776ABC9" w14:textId="77777777" w:rsidTr="00D61DA3">
              <w:trPr>
                <w:trHeight w:val="20"/>
              </w:trPr>
              <w:tc>
                <w:tcPr>
                  <w:tcW w:w="793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hideMark/>
                </w:tcPr>
                <w:p w14:paraId="4183AA36" w14:textId="77777777" w:rsidR="00D61DA3" w:rsidRPr="001E3DE8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A207B1"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  <w:t>3</w:t>
                  </w:r>
                </w:p>
              </w:tc>
              <w:tc>
                <w:tcPr>
                  <w:tcW w:w="7927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hideMark/>
                </w:tcPr>
                <w:p w14:paraId="7325AD4F" w14:textId="77777777" w:rsidR="00D61DA3" w:rsidRPr="00D769D7" w:rsidRDefault="00D61DA3" w:rsidP="00D61DA3">
                  <w:pPr>
                    <w:pStyle w:val="Default"/>
                    <w:rPr>
                      <w:rFonts w:ascii="Calibri" w:hAnsi="Calibri"/>
                      <w:noProof/>
                      <w:sz w:val="20"/>
                      <w:szCs w:val="20"/>
                    </w:rPr>
                  </w:pPr>
                  <w:r>
                    <w:rPr>
                      <w:rFonts w:ascii="Calibri" w:hAnsi="Calibri"/>
                      <w:bCs/>
                      <w:noProof/>
                      <w:sz w:val="20"/>
                      <w:szCs w:val="20"/>
                    </w:rPr>
                    <w:t>Kraj</w:t>
                  </w:r>
                  <w:r w:rsidRPr="00D769D7">
                    <w:rPr>
                      <w:rFonts w:ascii="Calibri" w:hAnsi="Calibri"/>
                      <w:bCs/>
                      <w:noProof/>
                      <w:sz w:val="20"/>
                      <w:szCs w:val="20"/>
                    </w:rPr>
                    <w:t xml:space="preserve"> </w:t>
                  </w:r>
                </w:p>
              </w:tc>
            </w:tr>
            <w:tr w:rsidR="00D61DA3" w:rsidRPr="001E3DE8" w14:paraId="4EEAE81C" w14:textId="77777777" w:rsidTr="00D61DA3">
              <w:trPr>
                <w:trHeight w:val="224"/>
              </w:trPr>
              <w:tc>
                <w:tcPr>
                  <w:tcW w:w="793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hideMark/>
                </w:tcPr>
                <w:p w14:paraId="6EA8E9B3" w14:textId="77777777" w:rsidR="00D61DA3" w:rsidRPr="001E3DE8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A207B1"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  <w:t>4</w:t>
                  </w:r>
                </w:p>
              </w:tc>
              <w:tc>
                <w:tcPr>
                  <w:tcW w:w="7927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hideMark/>
                </w:tcPr>
                <w:p w14:paraId="611A7442" w14:textId="77777777" w:rsidR="00D61DA3" w:rsidRPr="00D769D7" w:rsidRDefault="00D61DA3" w:rsidP="00D61DA3">
                  <w:pPr>
                    <w:pStyle w:val="Default"/>
                    <w:rPr>
                      <w:rFonts w:ascii="Calibri" w:hAnsi="Calibri"/>
                      <w:noProof/>
                      <w:sz w:val="20"/>
                      <w:szCs w:val="20"/>
                    </w:rPr>
                  </w:pPr>
                  <w:r>
                    <w:rPr>
                      <w:rFonts w:ascii="Calibri" w:hAnsi="Calibri"/>
                      <w:bCs/>
                      <w:noProof/>
                      <w:sz w:val="20"/>
                      <w:szCs w:val="20"/>
                    </w:rPr>
                    <w:t>PESEL</w:t>
                  </w:r>
                </w:p>
              </w:tc>
            </w:tr>
            <w:tr w:rsidR="00D61DA3" w:rsidRPr="001E3DE8" w14:paraId="617C3DB6" w14:textId="77777777" w:rsidTr="00D61DA3">
              <w:trPr>
                <w:trHeight w:val="243"/>
              </w:trPr>
              <w:tc>
                <w:tcPr>
                  <w:tcW w:w="793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hideMark/>
                </w:tcPr>
                <w:p w14:paraId="24D755BC" w14:textId="77777777" w:rsidR="00D61DA3" w:rsidRPr="001E3DE8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 w:rsidRPr="00A207B1">
                    <w:rPr>
                      <w:rFonts w:eastAsia="Times New Roman" w:cs="Calibri"/>
                      <w:color w:val="000000"/>
                      <w:sz w:val="20"/>
                      <w:szCs w:val="20"/>
                      <w:lang w:eastAsia="pl-PL"/>
                    </w:rPr>
                    <w:t>5</w:t>
                  </w:r>
                </w:p>
              </w:tc>
              <w:tc>
                <w:tcPr>
                  <w:tcW w:w="7927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hideMark/>
                </w:tcPr>
                <w:p w14:paraId="7400E5C9" w14:textId="77777777" w:rsidR="00D61DA3" w:rsidRPr="00D769D7" w:rsidRDefault="00D61DA3" w:rsidP="00D61DA3">
                  <w:pPr>
                    <w:pStyle w:val="Default"/>
                    <w:rPr>
                      <w:rFonts w:ascii="Calibri" w:hAnsi="Calibri"/>
                      <w:noProof/>
                      <w:sz w:val="20"/>
                      <w:szCs w:val="20"/>
                    </w:rPr>
                  </w:pPr>
                  <w:r>
                    <w:rPr>
                      <w:rFonts w:ascii="Calibri" w:hAnsi="Calibri"/>
                      <w:bCs/>
                      <w:noProof/>
                      <w:sz w:val="20"/>
                      <w:szCs w:val="20"/>
                    </w:rPr>
                    <w:t>Forma zaangażowania</w:t>
                  </w:r>
                </w:p>
              </w:tc>
            </w:tr>
            <w:tr w:rsidR="00D61DA3" w:rsidRPr="001E3DE8" w14:paraId="78A0F2C7" w14:textId="77777777" w:rsidTr="00D61DA3">
              <w:trPr>
                <w:trHeight w:val="274"/>
              </w:trPr>
              <w:tc>
                <w:tcPr>
                  <w:tcW w:w="793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hideMark/>
                </w:tcPr>
                <w:p w14:paraId="76586C52" w14:textId="77777777" w:rsidR="00D61DA3" w:rsidRPr="001E3DE8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  <w:t>6</w:t>
                  </w:r>
                </w:p>
              </w:tc>
              <w:tc>
                <w:tcPr>
                  <w:tcW w:w="7927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hideMark/>
                </w:tcPr>
                <w:p w14:paraId="394073A2" w14:textId="77777777" w:rsidR="00D61DA3" w:rsidRPr="00D769D7" w:rsidRDefault="00D61DA3" w:rsidP="00D61DA3">
                  <w:pPr>
                    <w:pStyle w:val="Default"/>
                    <w:rPr>
                      <w:rFonts w:ascii="Calibri" w:hAnsi="Calibri"/>
                      <w:noProof/>
                      <w:sz w:val="20"/>
                      <w:szCs w:val="20"/>
                    </w:rPr>
                  </w:pPr>
                  <w:r>
                    <w:rPr>
                      <w:rFonts w:ascii="Calibri" w:hAnsi="Calibri"/>
                      <w:noProof/>
                      <w:sz w:val="20"/>
                      <w:szCs w:val="20"/>
                    </w:rPr>
                    <w:t>Okres zaangażowania w projekcie</w:t>
                  </w:r>
                </w:p>
              </w:tc>
            </w:tr>
            <w:tr w:rsidR="00D61DA3" w:rsidRPr="001E3DE8" w14:paraId="115B27D0" w14:textId="77777777" w:rsidTr="00D61DA3">
              <w:trPr>
                <w:trHeight w:val="251"/>
              </w:trPr>
              <w:tc>
                <w:tcPr>
                  <w:tcW w:w="793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hideMark/>
                </w:tcPr>
                <w:p w14:paraId="518EAFD5" w14:textId="77777777" w:rsidR="00D61DA3" w:rsidRPr="001E3DE8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  <w:lastRenderedPageBreak/>
                    <w:t>7</w:t>
                  </w:r>
                </w:p>
              </w:tc>
              <w:tc>
                <w:tcPr>
                  <w:tcW w:w="7927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hideMark/>
                </w:tcPr>
                <w:p w14:paraId="69FC5BD0" w14:textId="77777777" w:rsidR="00D61DA3" w:rsidRPr="00D769D7" w:rsidRDefault="00D61DA3" w:rsidP="00D61DA3">
                  <w:pPr>
                    <w:pStyle w:val="Default"/>
                    <w:rPr>
                      <w:rFonts w:ascii="Calibri" w:hAnsi="Calibri"/>
                      <w:noProof/>
                      <w:sz w:val="20"/>
                      <w:szCs w:val="20"/>
                    </w:rPr>
                  </w:pPr>
                  <w:r>
                    <w:rPr>
                      <w:rFonts w:ascii="Calibri" w:hAnsi="Calibri"/>
                      <w:noProof/>
                      <w:sz w:val="20"/>
                      <w:szCs w:val="20"/>
                    </w:rPr>
                    <w:t>Wymiar czasu pracy</w:t>
                  </w:r>
                </w:p>
              </w:tc>
            </w:tr>
            <w:tr w:rsidR="00D61DA3" w:rsidRPr="001E3DE8" w14:paraId="4FFF3E21" w14:textId="77777777" w:rsidTr="00D61DA3">
              <w:trPr>
                <w:trHeight w:val="268"/>
              </w:trPr>
              <w:tc>
                <w:tcPr>
                  <w:tcW w:w="793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hideMark/>
                </w:tcPr>
                <w:p w14:paraId="71130397" w14:textId="77777777" w:rsidR="00D61DA3" w:rsidRPr="001E3DE8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  <w:t>8</w:t>
                  </w:r>
                </w:p>
              </w:tc>
              <w:tc>
                <w:tcPr>
                  <w:tcW w:w="7927" w:type="dxa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hideMark/>
                </w:tcPr>
                <w:p w14:paraId="017DBE6E" w14:textId="77777777" w:rsidR="00D61DA3" w:rsidRPr="00D769D7" w:rsidRDefault="00D61DA3" w:rsidP="00D61DA3">
                  <w:pPr>
                    <w:pStyle w:val="Default"/>
                    <w:rPr>
                      <w:rFonts w:ascii="Calibri" w:hAnsi="Calibri"/>
                      <w:noProof/>
                      <w:sz w:val="20"/>
                      <w:szCs w:val="20"/>
                    </w:rPr>
                  </w:pPr>
                  <w:r>
                    <w:rPr>
                      <w:rFonts w:ascii="Calibri" w:hAnsi="Calibri"/>
                      <w:noProof/>
                      <w:sz w:val="20"/>
                      <w:szCs w:val="20"/>
                    </w:rPr>
                    <w:t>Godziny czasu pracy</w:t>
                  </w:r>
                </w:p>
              </w:tc>
            </w:tr>
            <w:tr w:rsidR="00D61DA3" w:rsidRPr="001E3DE8" w14:paraId="1384EA86" w14:textId="77777777" w:rsidTr="00D61DA3">
              <w:trPr>
                <w:trHeight w:val="258"/>
              </w:trPr>
              <w:tc>
                <w:tcPr>
                  <w:tcW w:w="793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hideMark/>
                </w:tcPr>
                <w:p w14:paraId="0DFF4C5D" w14:textId="77777777" w:rsidR="00D61DA3" w:rsidRPr="001E3DE8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  <w:t>9</w:t>
                  </w:r>
                </w:p>
              </w:tc>
              <w:tc>
                <w:tcPr>
                  <w:tcW w:w="7927" w:type="dxa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hideMark/>
                </w:tcPr>
                <w:p w14:paraId="16213898" w14:textId="77777777" w:rsidR="00D61DA3" w:rsidRPr="00D769D7" w:rsidRDefault="00D61DA3" w:rsidP="00D61DA3">
                  <w:pPr>
                    <w:pStyle w:val="Default"/>
                    <w:rPr>
                      <w:rFonts w:ascii="Calibri" w:hAnsi="Calibri"/>
                      <w:noProof/>
                      <w:sz w:val="20"/>
                      <w:szCs w:val="20"/>
                    </w:rPr>
                  </w:pPr>
                  <w:r>
                    <w:rPr>
                      <w:rFonts w:ascii="Calibri" w:hAnsi="Calibri"/>
                      <w:noProof/>
                      <w:sz w:val="20"/>
                      <w:szCs w:val="20"/>
                    </w:rPr>
                    <w:t>Stanowsiko</w:t>
                  </w:r>
                </w:p>
              </w:tc>
            </w:tr>
            <w:tr w:rsidR="00D61DA3" w:rsidRPr="001E3DE8" w14:paraId="15E209A2" w14:textId="77777777" w:rsidTr="00D61DA3">
              <w:trPr>
                <w:trHeight w:val="262"/>
              </w:trPr>
              <w:tc>
                <w:tcPr>
                  <w:tcW w:w="793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hideMark/>
                </w:tcPr>
                <w:p w14:paraId="6D25DF35" w14:textId="77777777" w:rsidR="00D61DA3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</w:pPr>
                  <w:r>
                    <w:rPr>
                      <w:rFonts w:eastAsia="Times New Roman" w:cs="Arial"/>
                      <w:color w:val="000000"/>
                      <w:sz w:val="20"/>
                      <w:szCs w:val="20"/>
                      <w:lang w:eastAsia="pl-PL"/>
                    </w:rPr>
                    <w:t>10</w:t>
                  </w:r>
                </w:p>
              </w:tc>
              <w:tc>
                <w:tcPr>
                  <w:tcW w:w="7927" w:type="dxa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hideMark/>
                </w:tcPr>
                <w:p w14:paraId="60F0EDDC" w14:textId="77777777" w:rsidR="00D61DA3" w:rsidRPr="00D769D7" w:rsidRDefault="00D61DA3" w:rsidP="00D61DA3">
                  <w:pPr>
                    <w:pStyle w:val="Default"/>
                    <w:rPr>
                      <w:rFonts w:ascii="Calibri" w:hAnsi="Calibri"/>
                      <w:noProof/>
                      <w:sz w:val="20"/>
                      <w:szCs w:val="20"/>
                    </w:rPr>
                  </w:pPr>
                  <w:r>
                    <w:rPr>
                      <w:rFonts w:ascii="Calibri" w:hAnsi="Calibri"/>
                      <w:noProof/>
                      <w:sz w:val="20"/>
                      <w:szCs w:val="20"/>
                    </w:rPr>
                    <w:t>Data zaangażowania w projekcie</w:t>
                  </w:r>
                </w:p>
              </w:tc>
            </w:tr>
          </w:tbl>
          <w:p w14:paraId="1B98573B" w14:textId="77777777" w:rsidR="00D61DA3" w:rsidRDefault="00D61DA3" w:rsidP="00D61DA3">
            <w:pPr>
              <w:spacing w:after="0" w:line="240" w:lineRule="auto"/>
              <w:rPr>
                <w:rFonts w:eastAsia="Times New Roman" w:cs="Arial"/>
                <w:b/>
                <w:bCs/>
                <w:sz w:val="20"/>
                <w:szCs w:val="20"/>
                <w:lang w:eastAsia="pl-PL"/>
              </w:rPr>
            </w:pPr>
          </w:p>
          <w:p w14:paraId="3E5741EF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b/>
                <w:bCs/>
                <w:sz w:val="20"/>
                <w:szCs w:val="20"/>
                <w:lang w:eastAsia="pl-PL"/>
              </w:rPr>
            </w:pPr>
            <w:r w:rsidRPr="009D7F53">
              <w:rPr>
                <w:rFonts w:eastAsia="Times New Roman" w:cs="Arial"/>
                <w:b/>
                <w:bCs/>
                <w:sz w:val="20"/>
                <w:szCs w:val="20"/>
                <w:lang w:eastAsia="pl-PL"/>
              </w:rPr>
              <w:t>Dane uczestników instytucjonalnych (osób fizycznych prowad</w:t>
            </w:r>
            <w:r>
              <w:rPr>
                <w:rFonts w:eastAsia="Times New Roman" w:cs="Arial"/>
                <w:b/>
                <w:bCs/>
                <w:sz w:val="20"/>
                <w:szCs w:val="20"/>
                <w:lang w:eastAsia="pl-PL"/>
              </w:rPr>
              <w:t xml:space="preserve">zących jednoosobową działalność </w:t>
            </w:r>
            <w:r w:rsidRPr="009D7F53">
              <w:rPr>
                <w:rFonts w:eastAsia="Times New Roman" w:cs="Arial"/>
                <w:b/>
                <w:bCs/>
                <w:sz w:val="20"/>
                <w:szCs w:val="20"/>
                <w:lang w:eastAsia="pl-PL"/>
              </w:rPr>
              <w:t>gospodarczą)</w:t>
            </w:r>
          </w:p>
          <w:tbl>
            <w:tblPr>
              <w:tblW w:w="8962" w:type="dxa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709"/>
              <w:gridCol w:w="8253"/>
            </w:tblGrid>
            <w:tr w:rsidR="00D61DA3" w:rsidRPr="00BB4F07" w14:paraId="20072CFD" w14:textId="77777777" w:rsidTr="00D61DA3">
              <w:trPr>
                <w:trHeight w:val="20"/>
              </w:trPr>
              <w:tc>
                <w:tcPr>
                  <w:tcW w:w="709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</w:tcPr>
                <w:p w14:paraId="34893CF3" w14:textId="77777777" w:rsidR="00D61DA3" w:rsidRPr="009D7F53" w:rsidRDefault="00D61DA3" w:rsidP="00D61DA3">
                  <w:pPr>
                    <w:spacing w:after="0" w:line="240" w:lineRule="auto"/>
                    <w:jc w:val="center"/>
                    <w:rPr>
                      <w:rFonts w:eastAsia="Times New Roman" w:cs="Arial"/>
                      <w:b/>
                      <w:sz w:val="20"/>
                      <w:szCs w:val="20"/>
                      <w:lang w:eastAsia="pl-PL"/>
                    </w:rPr>
                  </w:pPr>
                  <w:r w:rsidRPr="009D7F53">
                    <w:rPr>
                      <w:rFonts w:eastAsia="Times New Roman" w:cs="Arial"/>
                      <w:b/>
                      <w:sz w:val="20"/>
                      <w:szCs w:val="20"/>
                      <w:lang w:eastAsia="pl-PL"/>
                    </w:rPr>
                    <w:t>L</w:t>
                  </w:r>
                  <w:r w:rsidRPr="009D7F53">
                    <w:rPr>
                      <w:rFonts w:eastAsia="Times New Roman" w:cs="Arial"/>
                      <w:b/>
                      <w:bCs/>
                      <w:sz w:val="20"/>
                      <w:szCs w:val="20"/>
                      <w:lang w:eastAsia="pl-PL"/>
                    </w:rPr>
                    <w:t>p.</w:t>
                  </w:r>
                </w:p>
              </w:tc>
              <w:tc>
                <w:tcPr>
                  <w:tcW w:w="8253" w:type="dxa"/>
                  <w:tcBorders>
                    <w:top w:val="single" w:sz="8" w:space="0" w:color="000000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</w:tcPr>
                <w:p w14:paraId="0FF408ED" w14:textId="77777777" w:rsidR="00D61DA3" w:rsidRPr="009D7F53" w:rsidRDefault="00D61DA3" w:rsidP="00D61DA3">
                  <w:pPr>
                    <w:spacing w:after="0" w:line="240" w:lineRule="auto"/>
                    <w:jc w:val="center"/>
                    <w:rPr>
                      <w:rFonts w:eastAsia="Times New Roman" w:cs="Arial"/>
                      <w:b/>
                      <w:sz w:val="20"/>
                      <w:szCs w:val="20"/>
                      <w:lang w:eastAsia="pl-PL"/>
                    </w:rPr>
                  </w:pPr>
                  <w:r w:rsidRPr="009D7F53">
                    <w:rPr>
                      <w:rFonts w:eastAsia="Times New Roman" w:cs="Arial"/>
                      <w:b/>
                      <w:sz w:val="20"/>
                      <w:szCs w:val="20"/>
                      <w:lang w:eastAsia="pl-PL"/>
                    </w:rPr>
                    <w:t>Zakres</w:t>
                  </w:r>
                </w:p>
              </w:tc>
            </w:tr>
            <w:tr w:rsidR="00D61DA3" w:rsidRPr="00BB4F07" w14:paraId="3F80C5C4" w14:textId="77777777" w:rsidTr="00D61DA3">
              <w:trPr>
                <w:trHeight w:val="20"/>
              </w:trPr>
              <w:tc>
                <w:tcPr>
                  <w:tcW w:w="70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</w:tcPr>
                <w:p w14:paraId="4E55A4ED" w14:textId="77777777" w:rsidR="00D61DA3" w:rsidRPr="009D7F53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9D7F53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1</w:t>
                  </w:r>
                </w:p>
              </w:tc>
              <w:tc>
                <w:tcPr>
                  <w:tcW w:w="8253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</w:tcPr>
                <w:p w14:paraId="46A4E8B8" w14:textId="77777777" w:rsidR="00D61DA3" w:rsidRPr="009D7F53" w:rsidRDefault="00D61DA3" w:rsidP="00D61DA3">
                  <w:pPr>
                    <w:spacing w:after="0" w:line="240" w:lineRule="auto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9D7F53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Kraj</w:t>
                  </w:r>
                </w:p>
              </w:tc>
            </w:tr>
            <w:tr w:rsidR="00D61DA3" w:rsidRPr="00BB4F07" w14:paraId="310DE940" w14:textId="77777777" w:rsidTr="00D61DA3">
              <w:trPr>
                <w:trHeight w:val="20"/>
              </w:trPr>
              <w:tc>
                <w:tcPr>
                  <w:tcW w:w="709" w:type="dxa"/>
                  <w:tcBorders>
                    <w:top w:val="nil"/>
                    <w:left w:val="single" w:sz="8" w:space="0" w:color="000000"/>
                    <w:bottom w:val="single" w:sz="4" w:space="0" w:color="auto"/>
                    <w:right w:val="single" w:sz="8" w:space="0" w:color="000000"/>
                  </w:tcBorders>
                  <w:shd w:val="clear" w:color="auto" w:fill="auto"/>
                </w:tcPr>
                <w:p w14:paraId="4A2FD1C2" w14:textId="77777777" w:rsidR="00D61DA3" w:rsidRPr="009D7F53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9D7F53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2</w:t>
                  </w:r>
                </w:p>
              </w:tc>
              <w:tc>
                <w:tcPr>
                  <w:tcW w:w="8253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000000"/>
                  </w:tcBorders>
                  <w:shd w:val="clear" w:color="auto" w:fill="auto"/>
                </w:tcPr>
                <w:p w14:paraId="278EEC59" w14:textId="77777777" w:rsidR="00D61DA3" w:rsidRPr="009D7F53" w:rsidRDefault="00D61DA3" w:rsidP="00D61DA3">
                  <w:pPr>
                    <w:spacing w:after="0" w:line="240" w:lineRule="auto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9D7F53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Nazwa instytucji</w:t>
                  </w:r>
                </w:p>
              </w:tc>
            </w:tr>
            <w:tr w:rsidR="00D61DA3" w:rsidRPr="00BB4F07" w14:paraId="639900B3" w14:textId="77777777" w:rsidTr="00D61DA3">
              <w:trPr>
                <w:trHeight w:val="20"/>
              </w:trPr>
              <w:tc>
                <w:tcPr>
                  <w:tcW w:w="7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7DBA0AB2" w14:textId="77777777" w:rsidR="00D61DA3" w:rsidRPr="009D7F53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9D7F53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3</w:t>
                  </w:r>
                </w:p>
              </w:tc>
              <w:tc>
                <w:tcPr>
                  <w:tcW w:w="82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653955AF" w14:textId="77777777" w:rsidR="00D61DA3" w:rsidRPr="009D7F53" w:rsidRDefault="00D61DA3" w:rsidP="00D61DA3">
                  <w:pPr>
                    <w:spacing w:after="0" w:line="240" w:lineRule="auto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9D7F53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NIP</w:t>
                  </w:r>
                </w:p>
              </w:tc>
            </w:tr>
            <w:tr w:rsidR="00D61DA3" w:rsidRPr="00BB4F07" w14:paraId="4F5E3300" w14:textId="77777777" w:rsidTr="00D61DA3">
              <w:trPr>
                <w:trHeight w:val="20"/>
              </w:trPr>
              <w:tc>
                <w:tcPr>
                  <w:tcW w:w="7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7FBCC2F7" w14:textId="77777777" w:rsidR="00D61DA3" w:rsidRPr="009D7F53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9D7F53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4</w:t>
                  </w:r>
                </w:p>
              </w:tc>
              <w:tc>
                <w:tcPr>
                  <w:tcW w:w="82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07908C2C" w14:textId="77777777" w:rsidR="00D61DA3" w:rsidRPr="009D7F53" w:rsidRDefault="00D61DA3" w:rsidP="00D61DA3">
                  <w:pPr>
                    <w:spacing w:after="0" w:line="240" w:lineRule="auto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9D7F53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Typ instytucji</w:t>
                  </w:r>
                </w:p>
              </w:tc>
            </w:tr>
            <w:tr w:rsidR="00D61DA3" w:rsidRPr="00BB4F07" w14:paraId="7C027034" w14:textId="77777777" w:rsidTr="00D61DA3">
              <w:trPr>
                <w:trHeight w:val="20"/>
              </w:trPr>
              <w:tc>
                <w:tcPr>
                  <w:tcW w:w="7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6BD7579F" w14:textId="77777777" w:rsidR="00D61DA3" w:rsidRPr="009D7F53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9D7F53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5</w:t>
                  </w:r>
                </w:p>
              </w:tc>
              <w:tc>
                <w:tcPr>
                  <w:tcW w:w="82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3F4959AF" w14:textId="77777777" w:rsidR="00D61DA3" w:rsidRPr="009D7F53" w:rsidRDefault="00D61DA3" w:rsidP="00D61DA3">
                  <w:pPr>
                    <w:spacing w:after="0" w:line="240" w:lineRule="auto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9D7F53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Województwo</w:t>
                  </w:r>
                </w:p>
              </w:tc>
            </w:tr>
            <w:tr w:rsidR="00D61DA3" w:rsidRPr="00BB4F07" w14:paraId="02306A81" w14:textId="77777777" w:rsidTr="00D61DA3">
              <w:trPr>
                <w:trHeight w:val="20"/>
              </w:trPr>
              <w:tc>
                <w:tcPr>
                  <w:tcW w:w="7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04976EBC" w14:textId="77777777" w:rsidR="00D61DA3" w:rsidRPr="009D7F53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9D7F53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6</w:t>
                  </w:r>
                </w:p>
              </w:tc>
              <w:tc>
                <w:tcPr>
                  <w:tcW w:w="82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407FCEE1" w14:textId="77777777" w:rsidR="00D61DA3" w:rsidRPr="009D7F53" w:rsidRDefault="00D61DA3" w:rsidP="00D61DA3">
                  <w:pPr>
                    <w:spacing w:after="0" w:line="240" w:lineRule="auto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9D7F53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Powiat</w:t>
                  </w:r>
                </w:p>
              </w:tc>
            </w:tr>
            <w:tr w:rsidR="00D61DA3" w:rsidRPr="00BB4F07" w14:paraId="01A73068" w14:textId="77777777" w:rsidTr="00D61DA3">
              <w:trPr>
                <w:trHeight w:val="20"/>
              </w:trPr>
              <w:tc>
                <w:tcPr>
                  <w:tcW w:w="7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16728566" w14:textId="77777777" w:rsidR="00D61DA3" w:rsidRPr="009D7F53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9D7F53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7</w:t>
                  </w:r>
                </w:p>
              </w:tc>
              <w:tc>
                <w:tcPr>
                  <w:tcW w:w="82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427445D1" w14:textId="77777777" w:rsidR="00D61DA3" w:rsidRPr="009D7F53" w:rsidRDefault="00D61DA3" w:rsidP="00D61DA3">
                  <w:pPr>
                    <w:spacing w:after="0" w:line="240" w:lineRule="auto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9D7F53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Gmina</w:t>
                  </w:r>
                </w:p>
              </w:tc>
            </w:tr>
            <w:tr w:rsidR="00D61DA3" w:rsidRPr="00BB4F07" w14:paraId="2B46E578" w14:textId="77777777" w:rsidTr="00D61DA3">
              <w:trPr>
                <w:trHeight w:val="20"/>
              </w:trPr>
              <w:tc>
                <w:tcPr>
                  <w:tcW w:w="7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05F8B238" w14:textId="77777777" w:rsidR="00D61DA3" w:rsidRPr="009D7F53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9D7F53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8</w:t>
                  </w:r>
                </w:p>
              </w:tc>
              <w:tc>
                <w:tcPr>
                  <w:tcW w:w="82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30D9B6CF" w14:textId="77777777" w:rsidR="00D61DA3" w:rsidRPr="009D7F53" w:rsidRDefault="00D61DA3" w:rsidP="00D61DA3">
                  <w:pPr>
                    <w:spacing w:after="0" w:line="240" w:lineRule="auto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9D7F53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Miejscowość</w:t>
                  </w:r>
                </w:p>
              </w:tc>
            </w:tr>
            <w:tr w:rsidR="00D61DA3" w:rsidRPr="00BB4F07" w14:paraId="615B7C32" w14:textId="77777777" w:rsidTr="00D61DA3">
              <w:trPr>
                <w:trHeight w:val="20"/>
              </w:trPr>
              <w:tc>
                <w:tcPr>
                  <w:tcW w:w="7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59DE04F8" w14:textId="77777777" w:rsidR="00D61DA3" w:rsidRPr="009D7F53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9D7F53">
                    <w:rPr>
                      <w:rFonts w:eastAsia="Arial" w:cs="Arial"/>
                      <w:sz w:val="20"/>
                      <w:szCs w:val="20"/>
                      <w:lang w:eastAsia="pl-PL"/>
                    </w:rPr>
                    <w:t>9</w:t>
                  </w:r>
                </w:p>
              </w:tc>
              <w:tc>
                <w:tcPr>
                  <w:tcW w:w="82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35719485" w14:textId="77777777" w:rsidR="00D61DA3" w:rsidRPr="009D7F53" w:rsidRDefault="00D61DA3" w:rsidP="00D61DA3">
                  <w:pPr>
                    <w:spacing w:after="0" w:line="240" w:lineRule="auto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9D7F53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Ulica</w:t>
                  </w:r>
                </w:p>
              </w:tc>
            </w:tr>
            <w:tr w:rsidR="00D61DA3" w:rsidRPr="00BB4F07" w14:paraId="68EF7D31" w14:textId="77777777" w:rsidTr="00D61DA3">
              <w:trPr>
                <w:trHeight w:val="20"/>
              </w:trPr>
              <w:tc>
                <w:tcPr>
                  <w:tcW w:w="7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0DB867C1" w14:textId="77777777" w:rsidR="00D61DA3" w:rsidRPr="009D7F53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9D7F53">
                    <w:rPr>
                      <w:rFonts w:eastAsia="Arial" w:cs="Arial"/>
                      <w:sz w:val="20"/>
                      <w:szCs w:val="20"/>
                      <w:lang w:eastAsia="pl-PL"/>
                    </w:rPr>
                    <w:t>10</w:t>
                  </w:r>
                </w:p>
              </w:tc>
              <w:tc>
                <w:tcPr>
                  <w:tcW w:w="82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76710591" w14:textId="77777777" w:rsidR="00D61DA3" w:rsidRPr="009D7F53" w:rsidRDefault="00D61DA3" w:rsidP="00D61DA3">
                  <w:pPr>
                    <w:spacing w:after="0" w:line="240" w:lineRule="auto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9D7F53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Nr budynku</w:t>
                  </w:r>
                </w:p>
              </w:tc>
            </w:tr>
            <w:tr w:rsidR="00D61DA3" w:rsidRPr="00BB4F07" w14:paraId="466EC125" w14:textId="77777777" w:rsidTr="00D61DA3">
              <w:trPr>
                <w:trHeight w:val="20"/>
              </w:trPr>
              <w:tc>
                <w:tcPr>
                  <w:tcW w:w="7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46A2A1D5" w14:textId="77777777" w:rsidR="00D61DA3" w:rsidRPr="009D7F53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9D7F53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11</w:t>
                  </w:r>
                </w:p>
              </w:tc>
              <w:tc>
                <w:tcPr>
                  <w:tcW w:w="82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68274AD5" w14:textId="77777777" w:rsidR="00D61DA3" w:rsidRPr="009D7F53" w:rsidRDefault="00D61DA3" w:rsidP="00D61DA3">
                  <w:pPr>
                    <w:spacing w:after="0" w:line="240" w:lineRule="auto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9D7F53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Nr lokalu</w:t>
                  </w:r>
                </w:p>
              </w:tc>
            </w:tr>
            <w:tr w:rsidR="00D61DA3" w:rsidRPr="00BB4F07" w14:paraId="1146A5DB" w14:textId="77777777" w:rsidTr="00D61DA3">
              <w:trPr>
                <w:trHeight w:val="20"/>
              </w:trPr>
              <w:tc>
                <w:tcPr>
                  <w:tcW w:w="7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21F47445" w14:textId="77777777" w:rsidR="00D61DA3" w:rsidRPr="009D7F53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9D7F53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12</w:t>
                  </w:r>
                </w:p>
              </w:tc>
              <w:tc>
                <w:tcPr>
                  <w:tcW w:w="82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3A1D4E03" w14:textId="77777777" w:rsidR="00D61DA3" w:rsidRPr="009D7F53" w:rsidRDefault="00D61DA3" w:rsidP="00D61DA3">
                  <w:pPr>
                    <w:spacing w:after="0" w:line="240" w:lineRule="auto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9D7F53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Kod pocztowy</w:t>
                  </w:r>
                </w:p>
              </w:tc>
            </w:tr>
            <w:tr w:rsidR="00D61DA3" w:rsidRPr="00BB4F07" w14:paraId="4EA29228" w14:textId="77777777" w:rsidTr="00D61DA3">
              <w:trPr>
                <w:trHeight w:val="20"/>
              </w:trPr>
              <w:tc>
                <w:tcPr>
                  <w:tcW w:w="7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5E557116" w14:textId="77777777" w:rsidR="00D61DA3" w:rsidRPr="009D7F53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9D7F53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13</w:t>
                  </w:r>
                </w:p>
              </w:tc>
              <w:tc>
                <w:tcPr>
                  <w:tcW w:w="82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0EE0517B" w14:textId="77777777" w:rsidR="00D61DA3" w:rsidRPr="009D7F53" w:rsidRDefault="00D61DA3" w:rsidP="00D61DA3">
                  <w:pPr>
                    <w:spacing w:after="0" w:line="240" w:lineRule="auto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9D7F53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Obszar wg stopnia urbanizacji (DEGURBA)</w:t>
                  </w:r>
                </w:p>
              </w:tc>
            </w:tr>
            <w:tr w:rsidR="00D61DA3" w:rsidRPr="00BB4F07" w14:paraId="4DE99783" w14:textId="77777777" w:rsidTr="00D61DA3">
              <w:trPr>
                <w:trHeight w:val="20"/>
              </w:trPr>
              <w:tc>
                <w:tcPr>
                  <w:tcW w:w="7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4DCDE465" w14:textId="77777777" w:rsidR="00D61DA3" w:rsidRPr="009D7F53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9D7F53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14</w:t>
                  </w:r>
                </w:p>
              </w:tc>
              <w:tc>
                <w:tcPr>
                  <w:tcW w:w="82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6EBFC4B0" w14:textId="77777777" w:rsidR="00D61DA3" w:rsidRPr="009D7F53" w:rsidRDefault="00D61DA3" w:rsidP="00D61DA3">
                  <w:pPr>
                    <w:spacing w:after="0" w:line="240" w:lineRule="auto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9D7F53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Telefon kontaktowy</w:t>
                  </w:r>
                </w:p>
              </w:tc>
            </w:tr>
            <w:tr w:rsidR="00D61DA3" w:rsidRPr="00BB4F07" w14:paraId="358F596E" w14:textId="77777777" w:rsidTr="00D61DA3">
              <w:trPr>
                <w:trHeight w:val="20"/>
              </w:trPr>
              <w:tc>
                <w:tcPr>
                  <w:tcW w:w="7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156654EF" w14:textId="77777777" w:rsidR="00D61DA3" w:rsidRPr="009D7F53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9D7F53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15</w:t>
                  </w:r>
                </w:p>
              </w:tc>
              <w:tc>
                <w:tcPr>
                  <w:tcW w:w="82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11D50E39" w14:textId="77777777" w:rsidR="00D61DA3" w:rsidRPr="009D7F53" w:rsidRDefault="00D61DA3" w:rsidP="00D61DA3">
                  <w:pPr>
                    <w:spacing w:after="0" w:line="240" w:lineRule="auto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9D7F53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Adres e-mail</w:t>
                  </w:r>
                </w:p>
              </w:tc>
            </w:tr>
            <w:tr w:rsidR="00D61DA3" w:rsidRPr="00BB4F07" w14:paraId="595986B6" w14:textId="77777777" w:rsidTr="00D61DA3">
              <w:trPr>
                <w:trHeight w:val="20"/>
              </w:trPr>
              <w:tc>
                <w:tcPr>
                  <w:tcW w:w="7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576697B1" w14:textId="77777777" w:rsidR="00D61DA3" w:rsidRPr="009D7F53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9D7F53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16</w:t>
                  </w:r>
                </w:p>
              </w:tc>
              <w:tc>
                <w:tcPr>
                  <w:tcW w:w="82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15D64D20" w14:textId="77777777" w:rsidR="00D61DA3" w:rsidRPr="009D7F53" w:rsidRDefault="00D61DA3" w:rsidP="00D61DA3">
                  <w:pPr>
                    <w:spacing w:after="0" w:line="240" w:lineRule="auto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9D7F53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Data rozpoczęcia udziału w projekcie</w:t>
                  </w:r>
                </w:p>
              </w:tc>
            </w:tr>
            <w:tr w:rsidR="00D61DA3" w:rsidRPr="00BB4F07" w14:paraId="334FFBA6" w14:textId="77777777" w:rsidTr="00D61DA3">
              <w:trPr>
                <w:trHeight w:val="20"/>
              </w:trPr>
              <w:tc>
                <w:tcPr>
                  <w:tcW w:w="7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5A91D5E6" w14:textId="77777777" w:rsidR="00D61DA3" w:rsidRPr="009D7F53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9D7F53">
                    <w:rPr>
                      <w:rFonts w:eastAsia="Courier New" w:cs="Arial"/>
                      <w:sz w:val="20"/>
                      <w:szCs w:val="20"/>
                      <w:lang w:eastAsia="pl-PL"/>
                    </w:rPr>
                    <w:t>17</w:t>
                  </w:r>
                </w:p>
              </w:tc>
              <w:tc>
                <w:tcPr>
                  <w:tcW w:w="82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27C7B3F8" w14:textId="77777777" w:rsidR="00D61DA3" w:rsidRPr="009D7F53" w:rsidRDefault="00D61DA3" w:rsidP="00D61DA3">
                  <w:pPr>
                    <w:spacing w:after="0" w:line="240" w:lineRule="auto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9D7F53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Data zakończenia udziału w projekcie</w:t>
                  </w:r>
                </w:p>
              </w:tc>
            </w:tr>
            <w:tr w:rsidR="00D61DA3" w:rsidRPr="00BB4F07" w14:paraId="757540E7" w14:textId="77777777" w:rsidTr="00D61DA3">
              <w:trPr>
                <w:trHeight w:val="20"/>
              </w:trPr>
              <w:tc>
                <w:tcPr>
                  <w:tcW w:w="7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1E75DEE2" w14:textId="77777777" w:rsidR="00D61DA3" w:rsidRPr="009D7F53" w:rsidRDefault="00D61DA3" w:rsidP="00D61DA3">
                  <w:pPr>
                    <w:spacing w:after="0" w:line="240" w:lineRule="auto"/>
                    <w:jc w:val="right"/>
                    <w:rPr>
                      <w:rFonts w:eastAsia="Courier New" w:cs="Arial"/>
                      <w:sz w:val="20"/>
                      <w:szCs w:val="20"/>
                      <w:lang w:eastAsia="pl-PL"/>
                    </w:rPr>
                  </w:pPr>
                  <w:r w:rsidRPr="009D7F53">
                    <w:rPr>
                      <w:rFonts w:eastAsia="Courier New" w:cs="Arial"/>
                      <w:sz w:val="20"/>
                      <w:szCs w:val="20"/>
                      <w:lang w:eastAsia="pl-PL"/>
                    </w:rPr>
                    <w:t>18</w:t>
                  </w:r>
                </w:p>
              </w:tc>
              <w:tc>
                <w:tcPr>
                  <w:tcW w:w="82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2AF433D5" w14:textId="77777777" w:rsidR="00D61DA3" w:rsidRPr="009D7F53" w:rsidRDefault="00D61DA3" w:rsidP="00D61DA3">
                  <w:pPr>
                    <w:spacing w:after="0" w:line="240" w:lineRule="auto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9D7F53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Czy wsparciem zostali objęci pracownicy instytucji</w:t>
                  </w:r>
                </w:p>
              </w:tc>
            </w:tr>
            <w:tr w:rsidR="00D61DA3" w:rsidRPr="00BB4F07" w14:paraId="452B09F2" w14:textId="77777777" w:rsidTr="00D61DA3">
              <w:trPr>
                <w:trHeight w:val="20"/>
              </w:trPr>
              <w:tc>
                <w:tcPr>
                  <w:tcW w:w="7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2E47C58C" w14:textId="77777777" w:rsidR="00D61DA3" w:rsidRPr="009D7F53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9D7F53">
                    <w:rPr>
                      <w:rFonts w:eastAsia="Courier New" w:cs="Arial"/>
                      <w:sz w:val="20"/>
                      <w:szCs w:val="20"/>
                      <w:lang w:eastAsia="pl-PL"/>
                    </w:rPr>
                    <w:t>19</w:t>
                  </w:r>
                </w:p>
              </w:tc>
              <w:tc>
                <w:tcPr>
                  <w:tcW w:w="82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1272476E" w14:textId="77777777" w:rsidR="00D61DA3" w:rsidRPr="009D7F53" w:rsidRDefault="00D61DA3" w:rsidP="00D61DA3">
                  <w:pPr>
                    <w:spacing w:after="0" w:line="240" w:lineRule="auto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9D7F53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Rodzaj przyznanego wsparcia</w:t>
                  </w:r>
                </w:p>
              </w:tc>
            </w:tr>
            <w:tr w:rsidR="00D61DA3" w:rsidRPr="00BB4F07" w14:paraId="18B079C3" w14:textId="77777777" w:rsidTr="00D61DA3">
              <w:trPr>
                <w:trHeight w:val="20"/>
              </w:trPr>
              <w:tc>
                <w:tcPr>
                  <w:tcW w:w="7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1F297197" w14:textId="77777777" w:rsidR="00D61DA3" w:rsidRPr="009D7F53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9D7F53">
                    <w:rPr>
                      <w:rFonts w:eastAsia="Courier New" w:cs="Arial"/>
                      <w:sz w:val="20"/>
                      <w:szCs w:val="20"/>
                      <w:lang w:eastAsia="pl-PL"/>
                    </w:rPr>
                    <w:t>20</w:t>
                  </w:r>
                </w:p>
              </w:tc>
              <w:tc>
                <w:tcPr>
                  <w:tcW w:w="82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13F77E2E" w14:textId="77777777" w:rsidR="00D61DA3" w:rsidRPr="009D7F53" w:rsidRDefault="00D61DA3" w:rsidP="00D61DA3">
                  <w:pPr>
                    <w:spacing w:after="0" w:line="240" w:lineRule="auto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9D7F53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Data rozpoczęcia udziału we wsparciu</w:t>
                  </w:r>
                </w:p>
              </w:tc>
            </w:tr>
            <w:tr w:rsidR="00D61DA3" w:rsidRPr="00BB4F07" w14:paraId="3A77DD28" w14:textId="77777777" w:rsidTr="00D61DA3">
              <w:trPr>
                <w:trHeight w:val="20"/>
              </w:trPr>
              <w:tc>
                <w:tcPr>
                  <w:tcW w:w="7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453BF984" w14:textId="77777777" w:rsidR="00D61DA3" w:rsidRPr="009D7F53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9D7F53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lastRenderedPageBreak/>
                    <w:t>21</w:t>
                  </w:r>
                </w:p>
              </w:tc>
              <w:tc>
                <w:tcPr>
                  <w:tcW w:w="82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28E02854" w14:textId="77777777" w:rsidR="00D61DA3" w:rsidRPr="009D7F53" w:rsidRDefault="00D61DA3" w:rsidP="00D61DA3">
                  <w:pPr>
                    <w:spacing w:after="0" w:line="240" w:lineRule="auto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9D7F53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Data zakończenia udziału we wsparciu</w:t>
                  </w:r>
                </w:p>
              </w:tc>
            </w:tr>
          </w:tbl>
          <w:p w14:paraId="236C1BAE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b/>
                <w:bCs/>
                <w:sz w:val="20"/>
                <w:szCs w:val="20"/>
                <w:lang w:eastAsia="pl-PL"/>
              </w:rPr>
            </w:pPr>
          </w:p>
          <w:p w14:paraId="056E9504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b/>
                <w:bCs/>
                <w:sz w:val="20"/>
                <w:szCs w:val="20"/>
                <w:lang w:eastAsia="pl-PL"/>
              </w:rPr>
            </w:pPr>
          </w:p>
          <w:tbl>
            <w:tblPr>
              <w:tblW w:w="8956" w:type="dxa"/>
              <w:tblInd w:w="58" w:type="dxa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579"/>
              <w:gridCol w:w="8377"/>
            </w:tblGrid>
            <w:tr w:rsidR="00D61DA3" w:rsidRPr="001E3DE8" w14:paraId="7C014B0B" w14:textId="77777777" w:rsidTr="00812FB9">
              <w:trPr>
                <w:trHeight w:val="20"/>
              </w:trPr>
              <w:tc>
                <w:tcPr>
                  <w:tcW w:w="8956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E5773C5" w14:textId="77777777" w:rsidR="00D61DA3" w:rsidRPr="001E3DE8" w:rsidRDefault="00D61DA3" w:rsidP="00D61DA3">
                  <w:pPr>
                    <w:spacing w:after="0" w:line="240" w:lineRule="auto"/>
                    <w:rPr>
                      <w:rFonts w:eastAsia="Times New Roman" w:cs="Arial"/>
                      <w:b/>
                      <w:bCs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b/>
                      <w:bCs/>
                      <w:sz w:val="20"/>
                      <w:szCs w:val="20"/>
                      <w:lang w:eastAsia="pl-PL"/>
                    </w:rPr>
                    <w:t>Dane uczestników indywidualnych</w:t>
                  </w:r>
                </w:p>
              </w:tc>
            </w:tr>
            <w:tr w:rsidR="00D61DA3" w:rsidRPr="001E3DE8" w14:paraId="7CB44EA7" w14:textId="77777777" w:rsidTr="00812FB9">
              <w:trPr>
                <w:trHeight w:val="20"/>
              </w:trPr>
              <w:tc>
                <w:tcPr>
                  <w:tcW w:w="579" w:type="dxa"/>
                  <w:tcBorders>
                    <w:top w:val="single" w:sz="4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hideMark/>
                </w:tcPr>
                <w:p w14:paraId="58A8D636" w14:textId="77777777" w:rsidR="00D61DA3" w:rsidRPr="001E3DE8" w:rsidRDefault="00D61DA3" w:rsidP="00D61DA3">
                  <w:pPr>
                    <w:spacing w:after="0" w:line="240" w:lineRule="auto"/>
                    <w:jc w:val="center"/>
                    <w:rPr>
                      <w:rFonts w:eastAsia="Times New Roman" w:cs="Arial"/>
                      <w:b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b/>
                      <w:sz w:val="20"/>
                      <w:szCs w:val="20"/>
                      <w:lang w:eastAsia="pl-PL"/>
                    </w:rPr>
                    <w:t>L</w:t>
                  </w:r>
                  <w:r w:rsidRPr="001E3DE8">
                    <w:rPr>
                      <w:rFonts w:eastAsia="Times New Roman" w:cs="Arial"/>
                      <w:b/>
                      <w:bCs/>
                      <w:sz w:val="20"/>
                      <w:szCs w:val="20"/>
                      <w:lang w:eastAsia="pl-PL"/>
                    </w:rPr>
                    <w:t>p.</w:t>
                  </w:r>
                </w:p>
              </w:tc>
              <w:tc>
                <w:tcPr>
                  <w:tcW w:w="8377" w:type="dxa"/>
                  <w:tcBorders>
                    <w:top w:val="single" w:sz="4" w:space="0" w:color="auto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602EC123" w14:textId="77777777" w:rsidR="00D61DA3" w:rsidRPr="001E3DE8" w:rsidRDefault="00D61DA3" w:rsidP="00D61DA3">
                  <w:pPr>
                    <w:spacing w:after="0" w:line="240" w:lineRule="auto"/>
                    <w:jc w:val="center"/>
                    <w:rPr>
                      <w:rFonts w:eastAsia="Times New Roman" w:cs="Arial"/>
                      <w:b/>
                      <w:sz w:val="20"/>
                      <w:szCs w:val="20"/>
                      <w:lang w:eastAsia="pl-PL"/>
                    </w:rPr>
                  </w:pPr>
                  <w:r>
                    <w:rPr>
                      <w:rFonts w:eastAsia="Times New Roman" w:cs="Arial"/>
                      <w:b/>
                      <w:sz w:val="20"/>
                      <w:szCs w:val="20"/>
                      <w:lang w:eastAsia="pl-PL"/>
                    </w:rPr>
                    <w:t>Zakres</w:t>
                  </w:r>
                </w:p>
              </w:tc>
            </w:tr>
            <w:tr w:rsidR="00D61DA3" w:rsidRPr="001E3DE8" w14:paraId="2C730B2C" w14:textId="77777777" w:rsidTr="00D61DA3">
              <w:trPr>
                <w:trHeight w:val="324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2C3A4EEF" w14:textId="77777777" w:rsidR="00D61DA3" w:rsidRPr="001E3DE8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1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53F300D0" w14:textId="77777777" w:rsidR="00D61DA3" w:rsidRPr="001E3DE8" w:rsidRDefault="00D61DA3" w:rsidP="00D61DA3">
                  <w:pPr>
                    <w:spacing w:after="0" w:line="240" w:lineRule="auto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Kraj</w:t>
                  </w:r>
                </w:p>
              </w:tc>
            </w:tr>
            <w:tr w:rsidR="00D61DA3" w:rsidRPr="001E3DE8" w14:paraId="567DEE39" w14:textId="77777777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54806821" w14:textId="77777777" w:rsidR="00D61DA3" w:rsidRPr="001E3DE8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2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5D27AF53" w14:textId="77777777" w:rsidR="00D61DA3" w:rsidRPr="001E3DE8" w:rsidRDefault="00D61DA3" w:rsidP="00D61DA3">
                  <w:pPr>
                    <w:spacing w:after="0" w:line="240" w:lineRule="auto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Rodzaj uczestnika</w:t>
                  </w:r>
                </w:p>
              </w:tc>
            </w:tr>
            <w:tr w:rsidR="00D61DA3" w:rsidRPr="001E3DE8" w14:paraId="5F330B32" w14:textId="77777777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3828F033" w14:textId="77777777" w:rsidR="00D61DA3" w:rsidRPr="001E3DE8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3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1593B929" w14:textId="77777777" w:rsidR="00D61DA3" w:rsidRPr="001E3DE8" w:rsidRDefault="00D61DA3" w:rsidP="00D61DA3">
                  <w:pPr>
                    <w:spacing w:after="0" w:line="240" w:lineRule="auto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Nazwa instytucji</w:t>
                  </w:r>
                </w:p>
              </w:tc>
            </w:tr>
            <w:tr w:rsidR="00D61DA3" w:rsidRPr="001E3DE8" w14:paraId="2E46A094" w14:textId="77777777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44416AEF" w14:textId="77777777" w:rsidR="00D61DA3" w:rsidRPr="001E3DE8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4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1CB030A3" w14:textId="77777777" w:rsidR="00D61DA3" w:rsidRPr="001E3DE8" w:rsidRDefault="00D61DA3" w:rsidP="00D61DA3">
                  <w:pPr>
                    <w:spacing w:after="0" w:line="240" w:lineRule="auto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Imię</w:t>
                  </w:r>
                </w:p>
              </w:tc>
            </w:tr>
            <w:tr w:rsidR="00D61DA3" w:rsidRPr="001E3DE8" w14:paraId="27ADC20C" w14:textId="77777777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668B0C8E" w14:textId="77777777" w:rsidR="00D61DA3" w:rsidRPr="001E3DE8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5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7F6D85AA" w14:textId="77777777" w:rsidR="00D61DA3" w:rsidRPr="001E3DE8" w:rsidRDefault="00D61DA3" w:rsidP="00D61DA3">
                  <w:pPr>
                    <w:spacing w:after="0" w:line="240" w:lineRule="auto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Nazwisko</w:t>
                  </w:r>
                </w:p>
              </w:tc>
            </w:tr>
            <w:tr w:rsidR="00D61DA3" w:rsidRPr="001E3DE8" w14:paraId="2B6B1A47" w14:textId="77777777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4FFA006E" w14:textId="77777777" w:rsidR="00D61DA3" w:rsidRPr="001E3DE8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6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44EF4D09" w14:textId="77777777" w:rsidR="00D61DA3" w:rsidRPr="001E3DE8" w:rsidRDefault="00D61DA3" w:rsidP="00D61DA3">
                  <w:pPr>
                    <w:spacing w:after="0" w:line="240" w:lineRule="auto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PESEL</w:t>
                  </w:r>
                </w:p>
              </w:tc>
            </w:tr>
            <w:tr w:rsidR="00D61DA3" w:rsidRPr="001E3DE8" w14:paraId="03DC67E5" w14:textId="77777777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46DBDEA0" w14:textId="77777777" w:rsidR="00D61DA3" w:rsidRPr="001E3DE8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Arial" w:cs="Arial"/>
                      <w:sz w:val="20"/>
                      <w:szCs w:val="20"/>
                      <w:lang w:eastAsia="pl-PL"/>
                    </w:rPr>
                    <w:t>7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7BF868E1" w14:textId="77777777" w:rsidR="00D61DA3" w:rsidRPr="001E3DE8" w:rsidRDefault="00D61DA3" w:rsidP="00D61DA3">
                  <w:pPr>
                    <w:spacing w:after="0" w:line="240" w:lineRule="auto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Płeć</w:t>
                  </w:r>
                </w:p>
              </w:tc>
            </w:tr>
            <w:tr w:rsidR="00D61DA3" w:rsidRPr="001E3DE8" w14:paraId="26EF4601" w14:textId="77777777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398A5BE3" w14:textId="77777777" w:rsidR="00D61DA3" w:rsidRPr="001E3DE8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8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0BF3E6F0" w14:textId="77777777" w:rsidR="00D61DA3" w:rsidRPr="001E3DE8" w:rsidRDefault="00D61DA3" w:rsidP="00D61DA3">
                  <w:pPr>
                    <w:spacing w:after="0" w:line="240" w:lineRule="auto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Wiek w chwili przystępowania do projektu</w:t>
                  </w:r>
                </w:p>
              </w:tc>
            </w:tr>
            <w:tr w:rsidR="00D61DA3" w:rsidRPr="001E3DE8" w14:paraId="744BEB03" w14:textId="77777777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445D4C69" w14:textId="77777777" w:rsidR="00D61DA3" w:rsidRPr="001E3DE8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6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4A492CE3" w14:textId="77777777" w:rsidR="00D61DA3" w:rsidRPr="001E3DE8" w:rsidRDefault="00D61DA3" w:rsidP="00D61DA3">
                  <w:pPr>
                    <w:spacing w:after="0" w:line="240" w:lineRule="auto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Wykształcenie</w:t>
                  </w:r>
                </w:p>
              </w:tc>
            </w:tr>
            <w:tr w:rsidR="00D61DA3" w:rsidRPr="001E3DE8" w14:paraId="53FC2C36" w14:textId="77777777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1F83B72C" w14:textId="77777777" w:rsidR="00D61DA3" w:rsidRPr="001E3DE8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9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1B16C7D0" w14:textId="77777777" w:rsidR="00D61DA3" w:rsidRPr="001E3DE8" w:rsidRDefault="00D61DA3" w:rsidP="00D61DA3">
                  <w:pPr>
                    <w:spacing w:after="0" w:line="240" w:lineRule="auto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Województwo</w:t>
                  </w:r>
                </w:p>
              </w:tc>
            </w:tr>
            <w:tr w:rsidR="00D61DA3" w:rsidRPr="001E3DE8" w14:paraId="78D4F3AC" w14:textId="77777777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0C38EF8F" w14:textId="77777777" w:rsidR="00D61DA3" w:rsidRPr="001E3DE8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10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7F4AEF8D" w14:textId="77777777" w:rsidR="00D61DA3" w:rsidRPr="001E3DE8" w:rsidRDefault="00D61DA3" w:rsidP="00D61DA3">
                  <w:pPr>
                    <w:spacing w:after="0" w:line="240" w:lineRule="auto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Powiat</w:t>
                  </w:r>
                </w:p>
              </w:tc>
            </w:tr>
            <w:tr w:rsidR="00D61DA3" w:rsidRPr="001E3DE8" w14:paraId="70705176" w14:textId="77777777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1C950CA4" w14:textId="77777777" w:rsidR="00D61DA3" w:rsidRPr="001E3DE8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11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1D12AC7F" w14:textId="77777777" w:rsidR="00D61DA3" w:rsidRPr="001E3DE8" w:rsidRDefault="00D61DA3" w:rsidP="00D61DA3">
                  <w:pPr>
                    <w:spacing w:after="0" w:line="240" w:lineRule="auto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Gmina</w:t>
                  </w:r>
                </w:p>
              </w:tc>
            </w:tr>
            <w:tr w:rsidR="00D61DA3" w:rsidRPr="001E3DE8" w14:paraId="5812EF7E" w14:textId="77777777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1FF20718" w14:textId="77777777" w:rsidR="00D61DA3" w:rsidRPr="001E3DE8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12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2306D480" w14:textId="77777777" w:rsidR="00D61DA3" w:rsidRPr="001E3DE8" w:rsidRDefault="00D61DA3" w:rsidP="00D61DA3">
                  <w:pPr>
                    <w:spacing w:after="0" w:line="240" w:lineRule="auto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Miejscowość</w:t>
                  </w:r>
                </w:p>
              </w:tc>
            </w:tr>
            <w:tr w:rsidR="00D61DA3" w:rsidRPr="001E3DE8" w14:paraId="3A20D33C" w14:textId="77777777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697A8911" w14:textId="77777777" w:rsidR="00D61DA3" w:rsidRPr="001E3DE8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Arial" w:cs="Arial"/>
                      <w:sz w:val="20"/>
                      <w:szCs w:val="20"/>
                      <w:lang w:eastAsia="pl-PL"/>
                    </w:rPr>
                    <w:t>14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1CE93848" w14:textId="77777777" w:rsidR="00D61DA3" w:rsidRPr="001E3DE8" w:rsidRDefault="00D61DA3" w:rsidP="00D61DA3">
                  <w:pPr>
                    <w:spacing w:after="0" w:line="240" w:lineRule="auto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Ulica</w:t>
                  </w:r>
                </w:p>
              </w:tc>
            </w:tr>
            <w:tr w:rsidR="00D61DA3" w:rsidRPr="001E3DE8" w14:paraId="62B3F146" w14:textId="77777777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18547DAA" w14:textId="77777777" w:rsidR="00D61DA3" w:rsidRPr="001E3DE8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Arial" w:cs="Arial"/>
                      <w:sz w:val="20"/>
                      <w:szCs w:val="20"/>
                      <w:lang w:eastAsia="pl-PL"/>
                    </w:rPr>
                    <w:t>15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7C65A691" w14:textId="77777777" w:rsidR="00D61DA3" w:rsidRPr="001E3DE8" w:rsidRDefault="00D61DA3" w:rsidP="00D61DA3">
                  <w:pPr>
                    <w:spacing w:after="0" w:line="240" w:lineRule="auto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Nr budynku</w:t>
                  </w:r>
                </w:p>
              </w:tc>
            </w:tr>
            <w:tr w:rsidR="00D61DA3" w:rsidRPr="001E3DE8" w14:paraId="392D8020" w14:textId="77777777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2C3BFA26" w14:textId="77777777" w:rsidR="00D61DA3" w:rsidRPr="001E3DE8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16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13F856FA" w14:textId="77777777" w:rsidR="00D61DA3" w:rsidRPr="001E3DE8" w:rsidRDefault="00D61DA3" w:rsidP="00D61DA3">
                  <w:pPr>
                    <w:spacing w:after="0" w:line="240" w:lineRule="auto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Nr lokalu</w:t>
                  </w:r>
                </w:p>
              </w:tc>
            </w:tr>
            <w:tr w:rsidR="00D61DA3" w:rsidRPr="001E3DE8" w14:paraId="0CFB4591" w14:textId="77777777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21991428" w14:textId="77777777" w:rsidR="00D61DA3" w:rsidRPr="001E3DE8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17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08A715C8" w14:textId="77777777" w:rsidR="00D61DA3" w:rsidRPr="001E3DE8" w:rsidRDefault="00D61DA3" w:rsidP="00D61DA3">
                  <w:pPr>
                    <w:spacing w:after="0" w:line="240" w:lineRule="auto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Kod pocztowy</w:t>
                  </w:r>
                </w:p>
              </w:tc>
            </w:tr>
            <w:tr w:rsidR="00D61DA3" w:rsidRPr="001E3DE8" w14:paraId="4942A8C9" w14:textId="77777777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1EA89016" w14:textId="77777777" w:rsidR="00D61DA3" w:rsidRPr="001E3DE8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18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43AC6F9D" w14:textId="77777777" w:rsidR="00D61DA3" w:rsidRPr="001E3DE8" w:rsidRDefault="00D61DA3" w:rsidP="00D61DA3">
                  <w:pPr>
                    <w:spacing w:after="0" w:line="240" w:lineRule="auto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Obszar wg stopnia urbanizacji (DEGURBA)</w:t>
                  </w:r>
                </w:p>
              </w:tc>
            </w:tr>
            <w:tr w:rsidR="00D61DA3" w:rsidRPr="001E3DE8" w14:paraId="3A8360F7" w14:textId="77777777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1D51FD31" w14:textId="77777777" w:rsidR="00D61DA3" w:rsidRPr="001E3DE8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19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6D6AEFEE" w14:textId="77777777" w:rsidR="00D61DA3" w:rsidRPr="001E3DE8" w:rsidRDefault="00D61DA3" w:rsidP="00D61DA3">
                  <w:pPr>
                    <w:spacing w:after="0" w:line="240" w:lineRule="auto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Telefon kontaktowy</w:t>
                  </w:r>
                </w:p>
              </w:tc>
            </w:tr>
            <w:tr w:rsidR="00D61DA3" w:rsidRPr="001E3DE8" w14:paraId="50DD8243" w14:textId="77777777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5D2BC5F6" w14:textId="77777777" w:rsidR="00D61DA3" w:rsidRPr="001E3DE8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20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73564D39" w14:textId="77777777" w:rsidR="00D61DA3" w:rsidRPr="001E3DE8" w:rsidRDefault="00D61DA3" w:rsidP="00D61DA3">
                  <w:pPr>
                    <w:spacing w:after="0" w:line="240" w:lineRule="auto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Adres e-mail</w:t>
                  </w:r>
                </w:p>
              </w:tc>
            </w:tr>
            <w:tr w:rsidR="00D61DA3" w:rsidRPr="001E3DE8" w14:paraId="44515C95" w14:textId="77777777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5CDB163C" w14:textId="77777777" w:rsidR="00D61DA3" w:rsidRPr="001E3DE8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21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5BF0EA17" w14:textId="77777777" w:rsidR="00D61DA3" w:rsidRPr="001E3DE8" w:rsidRDefault="00D61DA3" w:rsidP="00D61DA3">
                  <w:pPr>
                    <w:spacing w:after="0" w:line="240" w:lineRule="auto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Data rozpoczęcia udziału w projekcie</w:t>
                  </w:r>
                </w:p>
              </w:tc>
            </w:tr>
            <w:tr w:rsidR="00D61DA3" w:rsidRPr="001E3DE8" w14:paraId="754CF982" w14:textId="77777777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00598D02" w14:textId="77777777" w:rsidR="00D61DA3" w:rsidRPr="001E3DE8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Courier New" w:cs="Arial"/>
                      <w:sz w:val="20"/>
                      <w:szCs w:val="20"/>
                      <w:lang w:eastAsia="pl-PL"/>
                    </w:rPr>
                    <w:lastRenderedPageBreak/>
                    <w:t>22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06834725" w14:textId="77777777" w:rsidR="00D61DA3" w:rsidRPr="001E3DE8" w:rsidRDefault="00D61DA3" w:rsidP="00D61DA3">
                  <w:pPr>
                    <w:spacing w:after="0" w:line="240" w:lineRule="auto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Data zakończenia udziału w projekcie</w:t>
                  </w:r>
                </w:p>
              </w:tc>
            </w:tr>
            <w:tr w:rsidR="00D61DA3" w:rsidRPr="001E3DE8" w14:paraId="4EF9E1E1" w14:textId="77777777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250CD8BD" w14:textId="77777777" w:rsidR="00D61DA3" w:rsidRPr="001E3DE8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23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78E39C8E" w14:textId="77777777" w:rsidR="00D61DA3" w:rsidRPr="001E3DE8" w:rsidRDefault="00D61DA3" w:rsidP="00D61DA3">
                  <w:pPr>
                    <w:spacing w:after="0" w:line="240" w:lineRule="auto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Status osoby na rynku pracy w chwili przystąpienia do projektu</w:t>
                  </w:r>
                </w:p>
              </w:tc>
            </w:tr>
            <w:tr w:rsidR="00D61DA3" w:rsidRPr="001E3DE8" w14:paraId="7AC3EE15" w14:textId="77777777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635B5CF6" w14:textId="77777777" w:rsidR="00D61DA3" w:rsidRPr="001E3DE8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24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430A3C9B" w14:textId="77777777" w:rsidR="00D61DA3" w:rsidRPr="001E3DE8" w:rsidRDefault="00D61DA3" w:rsidP="00D61DA3">
                  <w:pPr>
                    <w:spacing w:after="0" w:line="240" w:lineRule="auto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Wykonywany zawód</w:t>
                  </w:r>
                </w:p>
              </w:tc>
            </w:tr>
            <w:tr w:rsidR="00D61DA3" w:rsidRPr="001E3DE8" w14:paraId="2FE2920F" w14:textId="77777777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49918B6C" w14:textId="77777777" w:rsidR="00D61DA3" w:rsidRPr="001E3DE8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25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6F9E885F" w14:textId="77777777" w:rsidR="00D61DA3" w:rsidRPr="001E3DE8" w:rsidRDefault="00D61DA3" w:rsidP="00D61DA3">
                  <w:pPr>
                    <w:spacing w:after="0" w:line="240" w:lineRule="auto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Zatrudniony w (miejsce zatrudnienia)</w:t>
                  </w:r>
                </w:p>
              </w:tc>
            </w:tr>
            <w:tr w:rsidR="00D61DA3" w:rsidRPr="001E3DE8" w14:paraId="54713C77" w14:textId="77777777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220A1282" w14:textId="77777777" w:rsidR="00D61DA3" w:rsidRPr="001E3DE8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26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7774BC85" w14:textId="77777777" w:rsidR="00D61DA3" w:rsidRPr="001E3DE8" w:rsidRDefault="00D61DA3" w:rsidP="00D61DA3">
                  <w:pPr>
                    <w:spacing w:after="0" w:line="240" w:lineRule="auto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Sytuacja osoby w momencie zakończenia udziału w projekcie</w:t>
                  </w:r>
                </w:p>
              </w:tc>
            </w:tr>
            <w:tr w:rsidR="00D61DA3" w:rsidRPr="001E3DE8" w14:paraId="2DC0D75D" w14:textId="77777777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17298EB4" w14:textId="77777777" w:rsidR="00D61DA3" w:rsidRPr="001E3DE8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Courier New" w:cs="Arial"/>
                      <w:sz w:val="20"/>
                      <w:szCs w:val="20"/>
                      <w:lang w:eastAsia="pl-PL"/>
                    </w:rPr>
                    <w:t>27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30545154" w14:textId="77777777" w:rsidR="00D61DA3" w:rsidRPr="001E3DE8" w:rsidRDefault="00D61DA3" w:rsidP="00D61DA3">
                  <w:pPr>
                    <w:spacing w:after="0" w:line="240" w:lineRule="auto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Inne rezultaty dotyczące osób młodych (dotyczy IZM- Inicjatywy na rzecz Zatrudnienia Młodych)</w:t>
                  </w:r>
                </w:p>
              </w:tc>
            </w:tr>
            <w:tr w:rsidR="00D61DA3" w:rsidRPr="001E3DE8" w14:paraId="16089629" w14:textId="77777777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5A12C813" w14:textId="77777777" w:rsidR="00D61DA3" w:rsidRPr="001E3DE8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28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1D927113" w14:textId="77777777" w:rsidR="00D61DA3" w:rsidRPr="001E3DE8" w:rsidRDefault="00D61DA3" w:rsidP="00D61DA3">
                  <w:pPr>
                    <w:spacing w:after="0" w:line="240" w:lineRule="auto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Zakończenie udziału osoby w projekcie zgodnie z zaplanowaną dla niej ścieżką uczestnictwa</w:t>
                  </w:r>
                </w:p>
              </w:tc>
            </w:tr>
            <w:tr w:rsidR="00D61DA3" w:rsidRPr="001E3DE8" w14:paraId="654D89C6" w14:textId="77777777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62755578" w14:textId="77777777" w:rsidR="00D61DA3" w:rsidRPr="001E3DE8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Courier New" w:cs="Arial"/>
                      <w:sz w:val="20"/>
                      <w:szCs w:val="20"/>
                      <w:lang w:eastAsia="pl-PL"/>
                    </w:rPr>
                    <w:t>29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4A5CCDBC" w14:textId="77777777" w:rsidR="00D61DA3" w:rsidRPr="001E3DE8" w:rsidRDefault="00D61DA3" w:rsidP="00D61DA3">
                  <w:pPr>
                    <w:spacing w:after="0" w:line="240" w:lineRule="auto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Rodzaj przyznanego wsparcia</w:t>
                  </w:r>
                </w:p>
              </w:tc>
            </w:tr>
            <w:tr w:rsidR="00D61DA3" w:rsidRPr="001E3DE8" w14:paraId="1E318C14" w14:textId="77777777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6AAB6105" w14:textId="77777777" w:rsidR="00D61DA3" w:rsidRPr="001E3DE8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Courier New" w:cs="Arial"/>
                      <w:sz w:val="20"/>
                      <w:szCs w:val="20"/>
                      <w:lang w:eastAsia="pl-PL"/>
                    </w:rPr>
                    <w:t>30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4BB5F2D4" w14:textId="77777777" w:rsidR="00D61DA3" w:rsidRPr="001E3DE8" w:rsidRDefault="00D61DA3" w:rsidP="00D61DA3">
                  <w:pPr>
                    <w:spacing w:after="0" w:line="240" w:lineRule="auto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Data rozpoczęcia udziału we wsparciu</w:t>
                  </w:r>
                </w:p>
              </w:tc>
            </w:tr>
            <w:tr w:rsidR="00D61DA3" w:rsidRPr="001E3DE8" w14:paraId="3E627899" w14:textId="77777777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6DD7A5AB" w14:textId="77777777" w:rsidR="00D61DA3" w:rsidRPr="001E3DE8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31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04FB7920" w14:textId="77777777" w:rsidR="00D61DA3" w:rsidRPr="001E3DE8" w:rsidRDefault="00D61DA3" w:rsidP="00D61DA3">
                  <w:pPr>
                    <w:spacing w:after="0" w:line="240" w:lineRule="auto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Data zakończenia udziału we wsparciu</w:t>
                  </w:r>
                </w:p>
              </w:tc>
            </w:tr>
            <w:tr w:rsidR="00D61DA3" w:rsidRPr="001E3DE8" w14:paraId="281E9C47" w14:textId="77777777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62B9535B" w14:textId="77777777" w:rsidR="00D61DA3" w:rsidRPr="001E3DE8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Courier New" w:cs="Arial"/>
                      <w:sz w:val="20"/>
                      <w:szCs w:val="20"/>
                      <w:lang w:eastAsia="pl-PL"/>
                    </w:rPr>
                    <w:t>32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7ABFB8B9" w14:textId="77777777" w:rsidR="00D61DA3" w:rsidRPr="001E3DE8" w:rsidRDefault="00D61DA3" w:rsidP="00D61DA3">
                  <w:pPr>
                    <w:spacing w:after="0" w:line="240" w:lineRule="auto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Data założenia działalności  gospodarczej</w:t>
                  </w:r>
                </w:p>
              </w:tc>
            </w:tr>
            <w:tr w:rsidR="00D61DA3" w:rsidRPr="001E3DE8" w14:paraId="2424880E" w14:textId="77777777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395E0811" w14:textId="77777777" w:rsidR="00D61DA3" w:rsidRPr="001E3DE8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33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67683776" w14:textId="77777777" w:rsidR="00D61DA3" w:rsidRPr="001E3DE8" w:rsidRDefault="00D61DA3" w:rsidP="00D61DA3">
                  <w:pPr>
                    <w:spacing w:after="0" w:line="240" w:lineRule="auto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Kwota przyznanych środków na założenie działalności gospodarczej</w:t>
                  </w:r>
                </w:p>
              </w:tc>
            </w:tr>
            <w:tr w:rsidR="00D61DA3" w:rsidRPr="001E3DE8" w14:paraId="5B4261E5" w14:textId="77777777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288440ED" w14:textId="77777777" w:rsidR="00D61DA3" w:rsidRPr="001E3DE8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34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74BB94A5" w14:textId="77777777" w:rsidR="00D61DA3" w:rsidRPr="001E3DE8" w:rsidRDefault="00D61DA3" w:rsidP="00D61DA3">
                  <w:pPr>
                    <w:spacing w:after="0" w:line="240" w:lineRule="auto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PKD założonej działalności gospodarczej</w:t>
                  </w:r>
                </w:p>
              </w:tc>
            </w:tr>
            <w:tr w:rsidR="00D61DA3" w:rsidRPr="001E3DE8" w14:paraId="46B051A9" w14:textId="77777777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1CB27405" w14:textId="77777777" w:rsidR="00D61DA3" w:rsidRPr="001E3DE8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35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0519B7E4" w14:textId="77777777" w:rsidR="00D61DA3" w:rsidRPr="001E3DE8" w:rsidRDefault="00D61DA3" w:rsidP="00D61DA3">
                  <w:pPr>
                    <w:spacing w:after="0" w:line="240" w:lineRule="auto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Osoba należąca do mniejszości narodowej lub etnicznej, migrant, osoba obcego pochodzenia</w:t>
                  </w:r>
                  <w:r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*</w:t>
                  </w:r>
                </w:p>
              </w:tc>
            </w:tr>
            <w:tr w:rsidR="00D61DA3" w:rsidRPr="001E3DE8" w14:paraId="7045F584" w14:textId="77777777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7539A432" w14:textId="77777777" w:rsidR="00D61DA3" w:rsidRPr="001E3DE8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Courier New" w:cs="Arial"/>
                      <w:sz w:val="20"/>
                      <w:szCs w:val="20"/>
                      <w:lang w:eastAsia="pl-PL"/>
                    </w:rPr>
                    <w:t>36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3F5D1045" w14:textId="77777777" w:rsidR="00D61DA3" w:rsidRPr="001E3DE8" w:rsidRDefault="00D61DA3" w:rsidP="00D61DA3">
                  <w:pPr>
                    <w:spacing w:after="0" w:line="240" w:lineRule="auto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Osoba bezdomna lub dotknięta wykluczeniem z dostępu do mieszkań</w:t>
                  </w:r>
                </w:p>
              </w:tc>
            </w:tr>
            <w:tr w:rsidR="00D61DA3" w:rsidRPr="001E3DE8" w14:paraId="622EA10D" w14:textId="77777777" w:rsidTr="00D61DA3">
              <w:trPr>
                <w:trHeight w:val="20"/>
              </w:trPr>
              <w:tc>
                <w:tcPr>
                  <w:tcW w:w="57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46E8A99C" w14:textId="77777777" w:rsidR="00D61DA3" w:rsidRPr="001E3DE8" w:rsidRDefault="00D61DA3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Courier New" w:cs="Arial"/>
                      <w:sz w:val="20"/>
                      <w:szCs w:val="20"/>
                      <w:lang w:eastAsia="pl-PL"/>
                    </w:rPr>
                    <w:t>37</w:t>
                  </w:r>
                </w:p>
              </w:tc>
              <w:tc>
                <w:tcPr>
                  <w:tcW w:w="837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66BFABCC" w14:textId="77777777" w:rsidR="00D61DA3" w:rsidRPr="001E3DE8" w:rsidRDefault="00D61DA3" w:rsidP="00D61DA3">
                  <w:pPr>
                    <w:spacing w:after="0" w:line="240" w:lineRule="auto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Osoba z niepełnosprawnościami</w:t>
                  </w:r>
                  <w:r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*</w:t>
                  </w:r>
                </w:p>
              </w:tc>
            </w:tr>
            <w:tr w:rsidR="00D61DA3" w:rsidRPr="001E3DE8" w14:paraId="4AEF45E0" w14:textId="77777777" w:rsidTr="00D61DA3">
              <w:trPr>
                <w:trHeight w:val="410"/>
              </w:trPr>
              <w:tc>
                <w:tcPr>
                  <w:tcW w:w="579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6F837EBF" w14:textId="23402699" w:rsidR="00D61DA3" w:rsidRPr="001E3DE8" w:rsidRDefault="00C55464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38</w:t>
                  </w:r>
                </w:p>
              </w:tc>
              <w:tc>
                <w:tcPr>
                  <w:tcW w:w="8377" w:type="dxa"/>
                  <w:tcBorders>
                    <w:top w:val="single" w:sz="8" w:space="0" w:color="000000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22A26451" w14:textId="77777777" w:rsidR="00D61DA3" w:rsidRPr="001E3DE8" w:rsidRDefault="00D61DA3" w:rsidP="00D61DA3">
                  <w:pPr>
                    <w:spacing w:after="0" w:line="240" w:lineRule="auto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 w:rsidRPr="001E3DE8"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Osoba w innej niekorzystnej sytuacji społecznej (innej niż wymienione powyżej)</w:t>
                  </w:r>
                  <w:r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*</w:t>
                  </w:r>
                </w:p>
              </w:tc>
            </w:tr>
            <w:tr w:rsidR="00D61DA3" w:rsidRPr="001E3DE8" w14:paraId="7A13531B" w14:textId="77777777" w:rsidTr="00D61DA3">
              <w:trPr>
                <w:trHeight w:val="410"/>
              </w:trPr>
              <w:tc>
                <w:tcPr>
                  <w:tcW w:w="579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58588308" w14:textId="6F9414B7" w:rsidR="00D61DA3" w:rsidRPr="001E3DE8" w:rsidRDefault="00C55464" w:rsidP="00D61DA3">
                  <w:pPr>
                    <w:spacing w:after="0" w:line="240" w:lineRule="auto"/>
                    <w:jc w:val="right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39</w:t>
                  </w:r>
                </w:p>
              </w:tc>
              <w:tc>
                <w:tcPr>
                  <w:tcW w:w="8377" w:type="dxa"/>
                  <w:tcBorders>
                    <w:top w:val="single" w:sz="8" w:space="0" w:color="000000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56A7AFE2" w14:textId="77777777" w:rsidR="00D61DA3" w:rsidRPr="001E3DE8" w:rsidRDefault="00D61DA3" w:rsidP="00D61DA3">
                  <w:pPr>
                    <w:spacing w:after="0" w:line="240" w:lineRule="auto"/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</w:pPr>
                  <w:r>
                    <w:rPr>
                      <w:rFonts w:eastAsia="Times New Roman" w:cs="Arial"/>
                      <w:sz w:val="20"/>
                      <w:szCs w:val="20"/>
                      <w:lang w:eastAsia="pl-PL"/>
                    </w:rPr>
                    <w:t>Przynależność do grupy docelowej zgodnie ze Szczegółowym Opisem Osi Priorytetowych RPO WK-P 2014-2020/ kryteriami wyboru projektów zatwierdzonymi przez Komitet Monitorujący/zatwierdzonym do realizacji wnioskiem o dofinansowanie projektu</w:t>
                  </w:r>
                </w:p>
              </w:tc>
            </w:tr>
          </w:tbl>
          <w:p w14:paraId="014E0511" w14:textId="1EEBAB24" w:rsidR="00812FB9" w:rsidRPr="00C55464" w:rsidRDefault="00D61DA3" w:rsidP="00C55464">
            <w:pPr>
              <w:pStyle w:val="Akapitzlist"/>
              <w:spacing w:before="5" w:line="240" w:lineRule="exact"/>
              <w:ind w:left="0"/>
              <w:rPr>
                <w:rFonts w:ascii="Calibri" w:hAnsi="Calibri"/>
                <w:sz w:val="20"/>
                <w:szCs w:val="20"/>
                <w:lang w:eastAsia="pl-PL"/>
              </w:rPr>
            </w:pPr>
            <w:r w:rsidRPr="008F2EFA">
              <w:rPr>
                <w:rFonts w:ascii="Calibri" w:hAnsi="Calibri"/>
                <w:sz w:val="20"/>
                <w:szCs w:val="20"/>
                <w:lang w:eastAsia="pl-PL"/>
              </w:rPr>
              <w:t>*Dane wrażliwe w rozumieniu ustawy z dnia 29 sierpnia 1997 r. o ochronie danych osobowych (Dz. U. z 2016 r. poz. 922</w:t>
            </w:r>
            <w:r>
              <w:rPr>
                <w:rFonts w:ascii="Calibri" w:hAnsi="Calibri"/>
                <w:sz w:val="20"/>
                <w:szCs w:val="20"/>
                <w:lang w:eastAsia="pl-PL"/>
              </w:rPr>
              <w:t xml:space="preserve"> z </w:t>
            </w:r>
            <w:proofErr w:type="spellStart"/>
            <w:r>
              <w:rPr>
                <w:rFonts w:ascii="Calibri" w:hAnsi="Calibri"/>
                <w:sz w:val="20"/>
                <w:szCs w:val="20"/>
                <w:lang w:eastAsia="pl-PL"/>
              </w:rPr>
              <w:t>późn</w:t>
            </w:r>
            <w:proofErr w:type="spellEnd"/>
            <w:r>
              <w:rPr>
                <w:rFonts w:ascii="Calibri" w:hAnsi="Calibri"/>
                <w:sz w:val="20"/>
                <w:szCs w:val="20"/>
                <w:lang w:eastAsia="pl-PL"/>
              </w:rPr>
              <w:t>. zm.</w:t>
            </w:r>
            <w:r w:rsidRPr="008F2EFA">
              <w:rPr>
                <w:rFonts w:ascii="Calibri" w:hAnsi="Calibri"/>
                <w:sz w:val="20"/>
                <w:szCs w:val="20"/>
                <w:lang w:eastAsia="pl-PL"/>
              </w:rPr>
              <w:t>).</w:t>
            </w:r>
          </w:p>
          <w:p w14:paraId="7B8CBD3C" w14:textId="77777777" w:rsidR="00C55464" w:rsidRDefault="00C55464" w:rsidP="00D61DA3">
            <w:pPr>
              <w:spacing w:after="0" w:line="240" w:lineRule="auto"/>
              <w:jc w:val="center"/>
              <w:rPr>
                <w:rFonts w:cs="Calibri"/>
                <w:b/>
                <w:sz w:val="20"/>
                <w:szCs w:val="20"/>
                <w:u w:val="single"/>
              </w:rPr>
            </w:pPr>
          </w:p>
          <w:p w14:paraId="2104058B" w14:textId="77777777" w:rsidR="00C55464" w:rsidRDefault="00C55464" w:rsidP="00D61DA3">
            <w:pPr>
              <w:spacing w:after="0" w:line="240" w:lineRule="auto"/>
              <w:jc w:val="center"/>
              <w:rPr>
                <w:rFonts w:cs="Calibri"/>
                <w:b/>
                <w:sz w:val="20"/>
                <w:szCs w:val="20"/>
                <w:u w:val="single"/>
              </w:rPr>
            </w:pPr>
          </w:p>
          <w:p w14:paraId="11FD9AB5" w14:textId="77777777" w:rsidR="00C55464" w:rsidRDefault="00C55464" w:rsidP="00D61DA3">
            <w:pPr>
              <w:spacing w:after="0" w:line="240" w:lineRule="auto"/>
              <w:jc w:val="center"/>
              <w:rPr>
                <w:rFonts w:cs="Calibri"/>
                <w:b/>
                <w:sz w:val="20"/>
                <w:szCs w:val="20"/>
                <w:u w:val="single"/>
              </w:rPr>
            </w:pPr>
          </w:p>
          <w:p w14:paraId="2205A1BD" w14:textId="77777777" w:rsidR="00C55464" w:rsidRDefault="00C55464" w:rsidP="00D61DA3">
            <w:pPr>
              <w:spacing w:after="0" w:line="240" w:lineRule="auto"/>
              <w:jc w:val="center"/>
              <w:rPr>
                <w:rFonts w:cs="Calibri"/>
                <w:b/>
                <w:sz w:val="20"/>
                <w:szCs w:val="20"/>
                <w:u w:val="single"/>
              </w:rPr>
            </w:pPr>
          </w:p>
          <w:p w14:paraId="0F05B1CB" w14:textId="77777777" w:rsidR="00C55464" w:rsidRDefault="00C55464" w:rsidP="00D61DA3">
            <w:pPr>
              <w:spacing w:after="0" w:line="240" w:lineRule="auto"/>
              <w:jc w:val="center"/>
              <w:rPr>
                <w:rFonts w:cs="Calibri"/>
                <w:b/>
                <w:sz w:val="20"/>
                <w:szCs w:val="20"/>
                <w:u w:val="single"/>
              </w:rPr>
            </w:pPr>
          </w:p>
          <w:p w14:paraId="76B4B5EE" w14:textId="77777777" w:rsidR="00C55464" w:rsidRDefault="00C55464" w:rsidP="00D61DA3">
            <w:pPr>
              <w:spacing w:after="0" w:line="240" w:lineRule="auto"/>
              <w:jc w:val="center"/>
              <w:rPr>
                <w:rFonts w:cs="Calibri"/>
                <w:b/>
                <w:sz w:val="20"/>
                <w:szCs w:val="20"/>
                <w:u w:val="single"/>
              </w:rPr>
            </w:pPr>
          </w:p>
          <w:p w14:paraId="433E0048" w14:textId="4E88F1E5" w:rsidR="00D61DA3" w:rsidRPr="003D04A9" w:rsidRDefault="00D61DA3" w:rsidP="00D61DA3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20"/>
                <w:szCs w:val="20"/>
                <w:lang w:eastAsia="pl-PL"/>
              </w:rPr>
            </w:pPr>
            <w:r w:rsidRPr="003D04A9">
              <w:rPr>
                <w:rFonts w:cs="Calibri"/>
                <w:b/>
                <w:sz w:val="20"/>
                <w:szCs w:val="20"/>
                <w:u w:val="single"/>
              </w:rPr>
              <w:lastRenderedPageBreak/>
              <w:t xml:space="preserve">Zbiór: </w:t>
            </w:r>
            <w:r w:rsidRPr="003D04A9">
              <w:rPr>
                <w:rFonts w:cs="Calibri"/>
                <w:b/>
                <w:bCs/>
                <w:sz w:val="20"/>
                <w:szCs w:val="20"/>
                <w:u w:val="single"/>
              </w:rPr>
              <w:t>Centralny system teleinformatyczny wspierający realizację programów operacyjnych</w:t>
            </w:r>
          </w:p>
          <w:p w14:paraId="03E62CC3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b/>
                <w:bCs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b/>
                <w:bCs/>
                <w:sz w:val="20"/>
                <w:szCs w:val="20"/>
                <w:lang w:eastAsia="pl-PL"/>
              </w:rPr>
              <w:t xml:space="preserve">Zakres danych osobowych użytkowników </w:t>
            </w:r>
            <w:r>
              <w:rPr>
                <w:rFonts w:eastAsia="Times New Roman" w:cs="Arial"/>
                <w:b/>
                <w:bCs/>
                <w:sz w:val="20"/>
                <w:szCs w:val="20"/>
                <w:lang w:eastAsia="pl-PL"/>
              </w:rPr>
              <w:t>Centralnego systemu telei</w:t>
            </w:r>
            <w:r w:rsidRPr="001E3DE8">
              <w:rPr>
                <w:rFonts w:eastAsia="Times New Roman" w:cs="Arial"/>
                <w:b/>
                <w:bCs/>
                <w:sz w:val="20"/>
                <w:szCs w:val="20"/>
                <w:lang w:eastAsia="pl-PL"/>
              </w:rPr>
              <w:t>n</w:t>
            </w:r>
            <w:r>
              <w:rPr>
                <w:rFonts w:eastAsia="Times New Roman" w:cs="Arial"/>
                <w:b/>
                <w:bCs/>
                <w:sz w:val="20"/>
                <w:szCs w:val="20"/>
                <w:lang w:eastAsia="pl-PL"/>
              </w:rPr>
              <w:t>f</w:t>
            </w:r>
            <w:r w:rsidRPr="001E3DE8">
              <w:rPr>
                <w:rFonts w:eastAsia="Times New Roman" w:cs="Arial"/>
                <w:b/>
                <w:bCs/>
                <w:sz w:val="20"/>
                <w:szCs w:val="20"/>
                <w:lang w:eastAsia="pl-PL"/>
              </w:rPr>
              <w:t>orm</w:t>
            </w:r>
            <w:r>
              <w:rPr>
                <w:rFonts w:eastAsia="Times New Roman" w:cs="Arial"/>
                <w:b/>
                <w:bCs/>
                <w:sz w:val="20"/>
                <w:szCs w:val="20"/>
                <w:lang w:eastAsia="pl-PL"/>
              </w:rPr>
              <w:t>atycznego</w:t>
            </w:r>
            <w:r w:rsidRPr="001E3DE8">
              <w:rPr>
                <w:rFonts w:eastAsia="Times New Roman" w:cs="Arial"/>
                <w:b/>
                <w:bCs/>
                <w:sz w:val="20"/>
                <w:szCs w:val="20"/>
                <w:lang w:eastAsia="pl-PL"/>
              </w:rPr>
              <w:t>, wnioskodawców, beneficjentów/partnerów</w:t>
            </w:r>
          </w:p>
        </w:tc>
      </w:tr>
      <w:tr w:rsidR="00D61DA3" w:rsidRPr="001E3DE8" w14:paraId="1A22DE41" w14:textId="77777777" w:rsidTr="00812FB9">
        <w:trPr>
          <w:trHeight w:val="20"/>
        </w:trPr>
        <w:tc>
          <w:tcPr>
            <w:tcW w:w="896" w:type="dxa"/>
            <w:shd w:val="clear" w:color="auto" w:fill="auto"/>
            <w:hideMark/>
          </w:tcPr>
          <w:p w14:paraId="0747DDCE" w14:textId="77777777" w:rsidR="00D61DA3" w:rsidRPr="001E3DE8" w:rsidRDefault="00D61DA3" w:rsidP="00D61DA3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b/>
                <w:bCs/>
                <w:sz w:val="20"/>
                <w:szCs w:val="20"/>
                <w:lang w:eastAsia="pl-PL"/>
              </w:rPr>
              <w:lastRenderedPageBreak/>
              <w:t>Lp.</w:t>
            </w:r>
          </w:p>
        </w:tc>
        <w:tc>
          <w:tcPr>
            <w:tcW w:w="8258" w:type="dxa"/>
            <w:shd w:val="clear" w:color="auto" w:fill="auto"/>
            <w:hideMark/>
          </w:tcPr>
          <w:p w14:paraId="6B14DB02" w14:textId="77777777" w:rsidR="00D61DA3" w:rsidRPr="001E3DE8" w:rsidRDefault="00D61DA3" w:rsidP="00D61DA3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20"/>
                <w:szCs w:val="20"/>
                <w:lang w:eastAsia="pl-PL"/>
              </w:rPr>
            </w:pPr>
            <w:r>
              <w:rPr>
                <w:rFonts w:eastAsia="Times New Roman" w:cs="Arial"/>
                <w:b/>
                <w:bCs/>
                <w:sz w:val="20"/>
                <w:szCs w:val="20"/>
                <w:lang w:eastAsia="pl-PL"/>
              </w:rPr>
              <w:t>Zakres</w:t>
            </w:r>
          </w:p>
        </w:tc>
      </w:tr>
      <w:tr w:rsidR="00D61DA3" w:rsidRPr="001E3DE8" w14:paraId="44A20151" w14:textId="77777777" w:rsidTr="00812FB9">
        <w:trPr>
          <w:trHeight w:val="20"/>
        </w:trPr>
        <w:tc>
          <w:tcPr>
            <w:tcW w:w="896" w:type="dxa"/>
            <w:shd w:val="clear" w:color="auto" w:fill="auto"/>
            <w:hideMark/>
          </w:tcPr>
          <w:p w14:paraId="46B52746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1</w:t>
            </w:r>
          </w:p>
        </w:tc>
        <w:tc>
          <w:tcPr>
            <w:tcW w:w="8258" w:type="dxa"/>
            <w:shd w:val="clear" w:color="auto" w:fill="auto"/>
            <w:hideMark/>
          </w:tcPr>
          <w:p w14:paraId="2EB08318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Imię</w:t>
            </w:r>
          </w:p>
        </w:tc>
      </w:tr>
      <w:tr w:rsidR="00D61DA3" w:rsidRPr="001E3DE8" w14:paraId="6EE1AD16" w14:textId="77777777" w:rsidTr="00812FB9">
        <w:trPr>
          <w:trHeight w:val="20"/>
        </w:trPr>
        <w:tc>
          <w:tcPr>
            <w:tcW w:w="896" w:type="dxa"/>
            <w:shd w:val="clear" w:color="auto" w:fill="auto"/>
            <w:hideMark/>
          </w:tcPr>
          <w:p w14:paraId="161952DA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2</w:t>
            </w:r>
          </w:p>
        </w:tc>
        <w:tc>
          <w:tcPr>
            <w:tcW w:w="8258" w:type="dxa"/>
            <w:shd w:val="clear" w:color="auto" w:fill="auto"/>
            <w:hideMark/>
          </w:tcPr>
          <w:p w14:paraId="648C212D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Nazwisko</w:t>
            </w:r>
          </w:p>
        </w:tc>
      </w:tr>
      <w:tr w:rsidR="00D61DA3" w:rsidRPr="001E3DE8" w14:paraId="0FCD7618" w14:textId="77777777" w:rsidTr="00812FB9">
        <w:trPr>
          <w:trHeight w:val="20"/>
        </w:trPr>
        <w:tc>
          <w:tcPr>
            <w:tcW w:w="896" w:type="dxa"/>
            <w:shd w:val="clear" w:color="auto" w:fill="auto"/>
            <w:hideMark/>
          </w:tcPr>
          <w:p w14:paraId="62BA1ADA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3</w:t>
            </w:r>
          </w:p>
        </w:tc>
        <w:tc>
          <w:tcPr>
            <w:tcW w:w="8258" w:type="dxa"/>
            <w:shd w:val="clear" w:color="auto" w:fill="auto"/>
            <w:hideMark/>
          </w:tcPr>
          <w:p w14:paraId="18A512C3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Miejsce pracy</w:t>
            </w:r>
          </w:p>
        </w:tc>
      </w:tr>
      <w:tr w:rsidR="00D61DA3" w:rsidRPr="001E3DE8" w14:paraId="707DE292" w14:textId="77777777" w:rsidTr="00812FB9">
        <w:trPr>
          <w:trHeight w:val="20"/>
        </w:trPr>
        <w:tc>
          <w:tcPr>
            <w:tcW w:w="896" w:type="dxa"/>
            <w:shd w:val="clear" w:color="auto" w:fill="auto"/>
            <w:hideMark/>
          </w:tcPr>
          <w:p w14:paraId="5838337C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4</w:t>
            </w:r>
          </w:p>
        </w:tc>
        <w:tc>
          <w:tcPr>
            <w:tcW w:w="8258" w:type="dxa"/>
            <w:shd w:val="clear" w:color="auto" w:fill="auto"/>
            <w:hideMark/>
          </w:tcPr>
          <w:p w14:paraId="7F1C01CC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Adres e-mail</w:t>
            </w:r>
          </w:p>
        </w:tc>
      </w:tr>
      <w:tr w:rsidR="00D61DA3" w:rsidRPr="001E3DE8" w14:paraId="28256F75" w14:textId="77777777" w:rsidTr="00812FB9">
        <w:trPr>
          <w:trHeight w:val="20"/>
        </w:trPr>
        <w:tc>
          <w:tcPr>
            <w:tcW w:w="896" w:type="dxa"/>
            <w:shd w:val="clear" w:color="auto" w:fill="auto"/>
            <w:hideMark/>
          </w:tcPr>
          <w:p w14:paraId="2869F7CC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iCs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iCs/>
                <w:sz w:val="20"/>
                <w:szCs w:val="20"/>
                <w:lang w:eastAsia="pl-PL"/>
              </w:rPr>
              <w:t>5</w:t>
            </w:r>
          </w:p>
        </w:tc>
        <w:tc>
          <w:tcPr>
            <w:tcW w:w="8258" w:type="dxa"/>
            <w:shd w:val="clear" w:color="auto" w:fill="auto"/>
            <w:hideMark/>
          </w:tcPr>
          <w:p w14:paraId="04541139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Login</w:t>
            </w:r>
          </w:p>
        </w:tc>
      </w:tr>
      <w:tr w:rsidR="00D61DA3" w:rsidRPr="001E3DE8" w14:paraId="225FE714" w14:textId="77777777" w:rsidTr="00812FB9">
        <w:trPr>
          <w:trHeight w:val="20"/>
        </w:trPr>
        <w:tc>
          <w:tcPr>
            <w:tcW w:w="896" w:type="dxa"/>
            <w:shd w:val="clear" w:color="auto" w:fill="auto"/>
            <w:hideMark/>
          </w:tcPr>
          <w:p w14:paraId="3F319460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 </w:t>
            </w:r>
          </w:p>
        </w:tc>
        <w:tc>
          <w:tcPr>
            <w:tcW w:w="8258" w:type="dxa"/>
            <w:shd w:val="clear" w:color="auto" w:fill="auto"/>
            <w:hideMark/>
          </w:tcPr>
          <w:p w14:paraId="6C15FB8B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b/>
                <w:bCs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b/>
                <w:bCs/>
                <w:sz w:val="20"/>
                <w:szCs w:val="20"/>
                <w:lang w:eastAsia="pl-PL"/>
              </w:rPr>
              <w:t>Użytkownicy Centralnego systemu teleinformatycznego ze strony beneficjentów/partnerów projektów (osoby uprawnione do podejmowania decyzji wiążących w imieniu beneficjenta/partnera)</w:t>
            </w:r>
          </w:p>
        </w:tc>
      </w:tr>
      <w:tr w:rsidR="00D61DA3" w:rsidRPr="001E3DE8" w14:paraId="77E0E287" w14:textId="77777777" w:rsidTr="00812FB9">
        <w:trPr>
          <w:trHeight w:val="20"/>
        </w:trPr>
        <w:tc>
          <w:tcPr>
            <w:tcW w:w="896" w:type="dxa"/>
            <w:shd w:val="clear" w:color="auto" w:fill="auto"/>
            <w:hideMark/>
          </w:tcPr>
          <w:p w14:paraId="5430AD2D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1</w:t>
            </w:r>
          </w:p>
        </w:tc>
        <w:tc>
          <w:tcPr>
            <w:tcW w:w="8258" w:type="dxa"/>
            <w:shd w:val="clear" w:color="auto" w:fill="auto"/>
            <w:hideMark/>
          </w:tcPr>
          <w:p w14:paraId="6A70790D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Imię</w:t>
            </w:r>
          </w:p>
        </w:tc>
      </w:tr>
      <w:tr w:rsidR="00D61DA3" w:rsidRPr="001E3DE8" w14:paraId="39A91C5F" w14:textId="77777777" w:rsidTr="00812FB9">
        <w:trPr>
          <w:trHeight w:val="20"/>
        </w:trPr>
        <w:tc>
          <w:tcPr>
            <w:tcW w:w="896" w:type="dxa"/>
            <w:shd w:val="clear" w:color="auto" w:fill="auto"/>
            <w:hideMark/>
          </w:tcPr>
          <w:p w14:paraId="095F4A16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2</w:t>
            </w:r>
          </w:p>
        </w:tc>
        <w:tc>
          <w:tcPr>
            <w:tcW w:w="8258" w:type="dxa"/>
            <w:shd w:val="clear" w:color="auto" w:fill="auto"/>
            <w:hideMark/>
          </w:tcPr>
          <w:p w14:paraId="27A9D6FB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Nazwisko</w:t>
            </w:r>
          </w:p>
        </w:tc>
      </w:tr>
      <w:tr w:rsidR="00D61DA3" w:rsidRPr="001E3DE8" w14:paraId="66C6E201" w14:textId="77777777" w:rsidTr="00812FB9">
        <w:trPr>
          <w:trHeight w:val="20"/>
        </w:trPr>
        <w:tc>
          <w:tcPr>
            <w:tcW w:w="896" w:type="dxa"/>
            <w:shd w:val="clear" w:color="auto" w:fill="auto"/>
            <w:hideMark/>
          </w:tcPr>
          <w:p w14:paraId="27B24367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3</w:t>
            </w:r>
          </w:p>
        </w:tc>
        <w:tc>
          <w:tcPr>
            <w:tcW w:w="8258" w:type="dxa"/>
            <w:shd w:val="clear" w:color="auto" w:fill="auto"/>
            <w:hideMark/>
          </w:tcPr>
          <w:p w14:paraId="7CD0868E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Telefon</w:t>
            </w:r>
          </w:p>
        </w:tc>
      </w:tr>
      <w:tr w:rsidR="00D61DA3" w:rsidRPr="001E3DE8" w14:paraId="5D278D0E" w14:textId="77777777" w:rsidTr="00812FB9">
        <w:trPr>
          <w:trHeight w:val="20"/>
        </w:trPr>
        <w:tc>
          <w:tcPr>
            <w:tcW w:w="896" w:type="dxa"/>
            <w:shd w:val="clear" w:color="auto" w:fill="auto"/>
            <w:hideMark/>
          </w:tcPr>
          <w:p w14:paraId="76D93A45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4</w:t>
            </w:r>
          </w:p>
        </w:tc>
        <w:tc>
          <w:tcPr>
            <w:tcW w:w="8258" w:type="dxa"/>
            <w:shd w:val="clear" w:color="auto" w:fill="auto"/>
            <w:hideMark/>
          </w:tcPr>
          <w:p w14:paraId="069D5737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Adres e-mail</w:t>
            </w:r>
          </w:p>
        </w:tc>
      </w:tr>
      <w:tr w:rsidR="00D61DA3" w:rsidRPr="001E3DE8" w14:paraId="687FE381" w14:textId="77777777" w:rsidTr="00812FB9">
        <w:trPr>
          <w:trHeight w:val="20"/>
        </w:trPr>
        <w:tc>
          <w:tcPr>
            <w:tcW w:w="896" w:type="dxa"/>
            <w:shd w:val="clear" w:color="auto" w:fill="auto"/>
            <w:hideMark/>
          </w:tcPr>
          <w:p w14:paraId="515B3524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Arial" w:cs="Arial"/>
                <w:sz w:val="20"/>
                <w:szCs w:val="20"/>
                <w:lang w:eastAsia="pl-PL"/>
              </w:rPr>
              <w:t>5</w:t>
            </w:r>
          </w:p>
        </w:tc>
        <w:tc>
          <w:tcPr>
            <w:tcW w:w="8258" w:type="dxa"/>
            <w:shd w:val="clear" w:color="auto" w:fill="auto"/>
            <w:hideMark/>
          </w:tcPr>
          <w:p w14:paraId="331284DD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Kraj</w:t>
            </w:r>
          </w:p>
        </w:tc>
      </w:tr>
      <w:tr w:rsidR="00D61DA3" w:rsidRPr="001E3DE8" w14:paraId="743DD0E7" w14:textId="77777777" w:rsidTr="00812FB9">
        <w:trPr>
          <w:trHeight w:val="20"/>
        </w:trPr>
        <w:tc>
          <w:tcPr>
            <w:tcW w:w="896" w:type="dxa"/>
            <w:shd w:val="clear" w:color="auto" w:fill="auto"/>
            <w:hideMark/>
          </w:tcPr>
          <w:p w14:paraId="0D47C82C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6</w:t>
            </w:r>
          </w:p>
        </w:tc>
        <w:tc>
          <w:tcPr>
            <w:tcW w:w="8258" w:type="dxa"/>
            <w:shd w:val="clear" w:color="auto" w:fill="auto"/>
            <w:hideMark/>
          </w:tcPr>
          <w:p w14:paraId="15D70093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PESEL</w:t>
            </w:r>
          </w:p>
        </w:tc>
      </w:tr>
      <w:tr w:rsidR="00D61DA3" w:rsidRPr="001E3DE8" w14:paraId="3278C59D" w14:textId="77777777" w:rsidTr="00812FB9">
        <w:trPr>
          <w:trHeight w:val="20"/>
        </w:trPr>
        <w:tc>
          <w:tcPr>
            <w:tcW w:w="896" w:type="dxa"/>
            <w:shd w:val="clear" w:color="auto" w:fill="auto"/>
            <w:hideMark/>
          </w:tcPr>
          <w:p w14:paraId="02843564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 </w:t>
            </w:r>
          </w:p>
        </w:tc>
        <w:tc>
          <w:tcPr>
            <w:tcW w:w="8258" w:type="dxa"/>
            <w:shd w:val="clear" w:color="auto" w:fill="auto"/>
            <w:hideMark/>
          </w:tcPr>
          <w:p w14:paraId="25010064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b/>
                <w:bCs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b/>
                <w:bCs/>
                <w:sz w:val="20"/>
                <w:szCs w:val="20"/>
                <w:lang w:eastAsia="pl-PL"/>
              </w:rPr>
              <w:t>Wnioskodawcy</w:t>
            </w:r>
          </w:p>
        </w:tc>
      </w:tr>
      <w:tr w:rsidR="00D61DA3" w:rsidRPr="001E3DE8" w14:paraId="28DBC210" w14:textId="77777777" w:rsidTr="00812FB9">
        <w:trPr>
          <w:trHeight w:val="20"/>
        </w:trPr>
        <w:tc>
          <w:tcPr>
            <w:tcW w:w="896" w:type="dxa"/>
            <w:shd w:val="clear" w:color="auto" w:fill="auto"/>
            <w:hideMark/>
          </w:tcPr>
          <w:p w14:paraId="5E41D4E0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1</w:t>
            </w:r>
          </w:p>
        </w:tc>
        <w:tc>
          <w:tcPr>
            <w:tcW w:w="8258" w:type="dxa"/>
            <w:shd w:val="clear" w:color="auto" w:fill="auto"/>
            <w:hideMark/>
          </w:tcPr>
          <w:p w14:paraId="1E908219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Nazwa wnioskodawcy</w:t>
            </w:r>
          </w:p>
        </w:tc>
      </w:tr>
      <w:tr w:rsidR="00D61DA3" w:rsidRPr="001E3DE8" w14:paraId="61B23C96" w14:textId="77777777" w:rsidTr="00812FB9">
        <w:trPr>
          <w:trHeight w:val="20"/>
        </w:trPr>
        <w:tc>
          <w:tcPr>
            <w:tcW w:w="896" w:type="dxa"/>
            <w:shd w:val="clear" w:color="auto" w:fill="auto"/>
            <w:hideMark/>
          </w:tcPr>
          <w:p w14:paraId="11B0B682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2</w:t>
            </w:r>
          </w:p>
        </w:tc>
        <w:tc>
          <w:tcPr>
            <w:tcW w:w="8258" w:type="dxa"/>
            <w:shd w:val="clear" w:color="auto" w:fill="auto"/>
            <w:hideMark/>
          </w:tcPr>
          <w:p w14:paraId="435652C6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Forma prawna</w:t>
            </w:r>
          </w:p>
        </w:tc>
      </w:tr>
      <w:tr w:rsidR="00D61DA3" w:rsidRPr="001E3DE8" w14:paraId="3C097E8A" w14:textId="77777777" w:rsidTr="00812FB9">
        <w:trPr>
          <w:trHeight w:val="20"/>
        </w:trPr>
        <w:tc>
          <w:tcPr>
            <w:tcW w:w="896" w:type="dxa"/>
            <w:shd w:val="clear" w:color="auto" w:fill="auto"/>
            <w:hideMark/>
          </w:tcPr>
          <w:p w14:paraId="0DCB2B59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3</w:t>
            </w:r>
          </w:p>
        </w:tc>
        <w:tc>
          <w:tcPr>
            <w:tcW w:w="8258" w:type="dxa"/>
            <w:shd w:val="clear" w:color="auto" w:fill="auto"/>
            <w:hideMark/>
          </w:tcPr>
          <w:p w14:paraId="464ABB8A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Forma własności</w:t>
            </w:r>
          </w:p>
        </w:tc>
      </w:tr>
      <w:tr w:rsidR="00D61DA3" w:rsidRPr="001E3DE8" w14:paraId="6FA5BAF1" w14:textId="77777777" w:rsidTr="00812FB9">
        <w:trPr>
          <w:trHeight w:val="20"/>
        </w:trPr>
        <w:tc>
          <w:tcPr>
            <w:tcW w:w="896" w:type="dxa"/>
            <w:shd w:val="clear" w:color="auto" w:fill="auto"/>
            <w:hideMark/>
          </w:tcPr>
          <w:p w14:paraId="53485311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4</w:t>
            </w:r>
          </w:p>
        </w:tc>
        <w:tc>
          <w:tcPr>
            <w:tcW w:w="8258" w:type="dxa"/>
            <w:shd w:val="clear" w:color="auto" w:fill="auto"/>
            <w:hideMark/>
          </w:tcPr>
          <w:p w14:paraId="18A79256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NIP</w:t>
            </w:r>
          </w:p>
        </w:tc>
      </w:tr>
      <w:tr w:rsidR="00D61DA3" w:rsidRPr="001E3DE8" w14:paraId="03F6C62B" w14:textId="77777777" w:rsidTr="00812FB9">
        <w:trPr>
          <w:trHeight w:val="20"/>
        </w:trPr>
        <w:tc>
          <w:tcPr>
            <w:tcW w:w="896" w:type="dxa"/>
            <w:shd w:val="clear" w:color="auto" w:fill="auto"/>
            <w:hideMark/>
          </w:tcPr>
          <w:p w14:paraId="44019740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5</w:t>
            </w:r>
          </w:p>
        </w:tc>
        <w:tc>
          <w:tcPr>
            <w:tcW w:w="8258" w:type="dxa"/>
            <w:shd w:val="clear" w:color="auto" w:fill="auto"/>
            <w:hideMark/>
          </w:tcPr>
          <w:p w14:paraId="0C145B14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Kraj</w:t>
            </w:r>
          </w:p>
        </w:tc>
      </w:tr>
      <w:tr w:rsidR="00D61DA3" w:rsidRPr="001E3DE8" w14:paraId="0B8BF047" w14:textId="77777777" w:rsidTr="00812FB9">
        <w:trPr>
          <w:trHeight w:val="20"/>
        </w:trPr>
        <w:tc>
          <w:tcPr>
            <w:tcW w:w="896" w:type="dxa"/>
            <w:vMerge w:val="restart"/>
            <w:shd w:val="clear" w:color="auto" w:fill="auto"/>
            <w:hideMark/>
          </w:tcPr>
          <w:p w14:paraId="2D1D0011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6</w:t>
            </w:r>
          </w:p>
        </w:tc>
        <w:tc>
          <w:tcPr>
            <w:tcW w:w="8258" w:type="dxa"/>
            <w:shd w:val="clear" w:color="auto" w:fill="auto"/>
            <w:hideMark/>
          </w:tcPr>
          <w:p w14:paraId="4C98589A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>
              <w:rPr>
                <w:rFonts w:eastAsia="Times New Roman" w:cs="Arial"/>
                <w:sz w:val="20"/>
                <w:szCs w:val="20"/>
                <w:lang w:eastAsia="pl-PL"/>
              </w:rPr>
              <w:t>Adres</w:t>
            </w:r>
          </w:p>
        </w:tc>
      </w:tr>
      <w:tr w:rsidR="00D61DA3" w:rsidRPr="001E3DE8" w14:paraId="79D49CE9" w14:textId="77777777" w:rsidTr="00812FB9">
        <w:trPr>
          <w:trHeight w:val="20"/>
        </w:trPr>
        <w:tc>
          <w:tcPr>
            <w:tcW w:w="896" w:type="dxa"/>
            <w:vMerge/>
            <w:vAlign w:val="center"/>
            <w:hideMark/>
          </w:tcPr>
          <w:p w14:paraId="128D8F97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</w:p>
        </w:tc>
        <w:tc>
          <w:tcPr>
            <w:tcW w:w="8258" w:type="dxa"/>
            <w:shd w:val="clear" w:color="auto" w:fill="auto"/>
            <w:hideMark/>
          </w:tcPr>
          <w:p w14:paraId="5BCA4562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Ulica</w:t>
            </w:r>
          </w:p>
        </w:tc>
      </w:tr>
      <w:tr w:rsidR="00D61DA3" w:rsidRPr="001E3DE8" w14:paraId="53F8BE71" w14:textId="77777777" w:rsidTr="00812FB9">
        <w:trPr>
          <w:trHeight w:val="20"/>
        </w:trPr>
        <w:tc>
          <w:tcPr>
            <w:tcW w:w="896" w:type="dxa"/>
            <w:vMerge/>
            <w:vAlign w:val="center"/>
            <w:hideMark/>
          </w:tcPr>
          <w:p w14:paraId="6C948E74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</w:p>
        </w:tc>
        <w:tc>
          <w:tcPr>
            <w:tcW w:w="8258" w:type="dxa"/>
            <w:shd w:val="clear" w:color="auto" w:fill="auto"/>
            <w:hideMark/>
          </w:tcPr>
          <w:p w14:paraId="1A29E311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Nr budynku</w:t>
            </w:r>
          </w:p>
        </w:tc>
      </w:tr>
      <w:tr w:rsidR="00D61DA3" w:rsidRPr="001E3DE8" w14:paraId="7F60D9F2" w14:textId="77777777" w:rsidTr="00812FB9">
        <w:trPr>
          <w:trHeight w:val="20"/>
        </w:trPr>
        <w:tc>
          <w:tcPr>
            <w:tcW w:w="896" w:type="dxa"/>
            <w:vMerge/>
            <w:vAlign w:val="center"/>
            <w:hideMark/>
          </w:tcPr>
          <w:p w14:paraId="08AEE8E5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</w:p>
        </w:tc>
        <w:tc>
          <w:tcPr>
            <w:tcW w:w="8258" w:type="dxa"/>
            <w:shd w:val="clear" w:color="auto" w:fill="auto"/>
            <w:hideMark/>
          </w:tcPr>
          <w:p w14:paraId="392945A0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Nr lokalu</w:t>
            </w:r>
          </w:p>
        </w:tc>
      </w:tr>
      <w:tr w:rsidR="00D61DA3" w:rsidRPr="001E3DE8" w14:paraId="6CB87E7C" w14:textId="77777777" w:rsidTr="00812FB9">
        <w:trPr>
          <w:trHeight w:val="20"/>
        </w:trPr>
        <w:tc>
          <w:tcPr>
            <w:tcW w:w="896" w:type="dxa"/>
            <w:vMerge/>
            <w:vAlign w:val="center"/>
            <w:hideMark/>
          </w:tcPr>
          <w:p w14:paraId="41961C6A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</w:p>
        </w:tc>
        <w:tc>
          <w:tcPr>
            <w:tcW w:w="8258" w:type="dxa"/>
            <w:shd w:val="clear" w:color="auto" w:fill="auto"/>
            <w:hideMark/>
          </w:tcPr>
          <w:p w14:paraId="36CCDFF5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Kod pocztowy</w:t>
            </w:r>
          </w:p>
        </w:tc>
      </w:tr>
      <w:tr w:rsidR="00D61DA3" w:rsidRPr="001E3DE8" w14:paraId="785E74F9" w14:textId="77777777" w:rsidTr="00812FB9">
        <w:trPr>
          <w:trHeight w:val="20"/>
        </w:trPr>
        <w:tc>
          <w:tcPr>
            <w:tcW w:w="896" w:type="dxa"/>
            <w:vMerge/>
            <w:vAlign w:val="center"/>
            <w:hideMark/>
          </w:tcPr>
          <w:p w14:paraId="7CD95BFF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</w:p>
        </w:tc>
        <w:tc>
          <w:tcPr>
            <w:tcW w:w="8258" w:type="dxa"/>
            <w:shd w:val="clear" w:color="auto" w:fill="auto"/>
            <w:hideMark/>
          </w:tcPr>
          <w:p w14:paraId="39AB36B4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Miejscowość</w:t>
            </w:r>
          </w:p>
        </w:tc>
      </w:tr>
      <w:tr w:rsidR="00D61DA3" w:rsidRPr="001E3DE8" w14:paraId="350433E4" w14:textId="77777777" w:rsidTr="00812FB9">
        <w:trPr>
          <w:trHeight w:val="20"/>
        </w:trPr>
        <w:tc>
          <w:tcPr>
            <w:tcW w:w="896" w:type="dxa"/>
            <w:vMerge/>
            <w:vAlign w:val="center"/>
            <w:hideMark/>
          </w:tcPr>
          <w:p w14:paraId="5ABA6FA3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</w:p>
        </w:tc>
        <w:tc>
          <w:tcPr>
            <w:tcW w:w="8258" w:type="dxa"/>
            <w:shd w:val="clear" w:color="auto" w:fill="auto"/>
            <w:hideMark/>
          </w:tcPr>
          <w:p w14:paraId="3D59B1BB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Telefon</w:t>
            </w:r>
          </w:p>
        </w:tc>
      </w:tr>
      <w:tr w:rsidR="00D61DA3" w:rsidRPr="001E3DE8" w14:paraId="0AC08EBC" w14:textId="77777777" w:rsidTr="00812FB9">
        <w:trPr>
          <w:trHeight w:val="20"/>
        </w:trPr>
        <w:tc>
          <w:tcPr>
            <w:tcW w:w="896" w:type="dxa"/>
            <w:vMerge/>
            <w:vAlign w:val="center"/>
            <w:hideMark/>
          </w:tcPr>
          <w:p w14:paraId="7D478D50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</w:p>
        </w:tc>
        <w:tc>
          <w:tcPr>
            <w:tcW w:w="8258" w:type="dxa"/>
            <w:shd w:val="clear" w:color="auto" w:fill="auto"/>
            <w:hideMark/>
          </w:tcPr>
          <w:p w14:paraId="3D052DF3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Fax</w:t>
            </w:r>
          </w:p>
        </w:tc>
      </w:tr>
      <w:tr w:rsidR="00D61DA3" w:rsidRPr="001E3DE8" w14:paraId="752D9641" w14:textId="77777777" w:rsidTr="00812FB9">
        <w:trPr>
          <w:trHeight w:val="20"/>
        </w:trPr>
        <w:tc>
          <w:tcPr>
            <w:tcW w:w="896" w:type="dxa"/>
            <w:vMerge/>
            <w:vAlign w:val="center"/>
            <w:hideMark/>
          </w:tcPr>
          <w:p w14:paraId="18307267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</w:p>
        </w:tc>
        <w:tc>
          <w:tcPr>
            <w:tcW w:w="8258" w:type="dxa"/>
            <w:shd w:val="clear" w:color="auto" w:fill="auto"/>
            <w:hideMark/>
          </w:tcPr>
          <w:p w14:paraId="15A1A46D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Adres e-mail</w:t>
            </w:r>
          </w:p>
        </w:tc>
      </w:tr>
      <w:tr w:rsidR="00D61DA3" w:rsidRPr="001E3DE8" w14:paraId="71538276" w14:textId="77777777" w:rsidTr="00812FB9">
        <w:trPr>
          <w:trHeight w:val="20"/>
        </w:trPr>
        <w:tc>
          <w:tcPr>
            <w:tcW w:w="896" w:type="dxa"/>
            <w:shd w:val="clear" w:color="auto" w:fill="auto"/>
            <w:hideMark/>
          </w:tcPr>
          <w:p w14:paraId="70EA1F57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 </w:t>
            </w:r>
          </w:p>
        </w:tc>
        <w:tc>
          <w:tcPr>
            <w:tcW w:w="8258" w:type="dxa"/>
            <w:shd w:val="clear" w:color="auto" w:fill="auto"/>
            <w:hideMark/>
          </w:tcPr>
          <w:p w14:paraId="60C143D1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b/>
                <w:bCs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b/>
                <w:bCs/>
                <w:sz w:val="20"/>
                <w:szCs w:val="20"/>
                <w:lang w:eastAsia="pl-PL"/>
              </w:rPr>
              <w:t>Beneficjenci/Partnerzy</w:t>
            </w:r>
          </w:p>
        </w:tc>
      </w:tr>
      <w:tr w:rsidR="00D61DA3" w:rsidRPr="001E3DE8" w14:paraId="3558685C" w14:textId="77777777" w:rsidTr="00812FB9">
        <w:trPr>
          <w:trHeight w:val="20"/>
        </w:trPr>
        <w:tc>
          <w:tcPr>
            <w:tcW w:w="896" w:type="dxa"/>
            <w:shd w:val="clear" w:color="auto" w:fill="auto"/>
            <w:hideMark/>
          </w:tcPr>
          <w:p w14:paraId="2BC0EB65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1</w:t>
            </w:r>
          </w:p>
        </w:tc>
        <w:tc>
          <w:tcPr>
            <w:tcW w:w="8258" w:type="dxa"/>
            <w:shd w:val="clear" w:color="auto" w:fill="auto"/>
            <w:hideMark/>
          </w:tcPr>
          <w:p w14:paraId="2313455B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Nazwa beneficjenta/partnera</w:t>
            </w:r>
          </w:p>
        </w:tc>
      </w:tr>
      <w:tr w:rsidR="00D61DA3" w:rsidRPr="001E3DE8" w14:paraId="57FCBB81" w14:textId="77777777" w:rsidTr="00812FB9">
        <w:trPr>
          <w:trHeight w:val="20"/>
        </w:trPr>
        <w:tc>
          <w:tcPr>
            <w:tcW w:w="896" w:type="dxa"/>
            <w:shd w:val="clear" w:color="auto" w:fill="auto"/>
            <w:hideMark/>
          </w:tcPr>
          <w:p w14:paraId="1BA86305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2</w:t>
            </w:r>
          </w:p>
        </w:tc>
        <w:tc>
          <w:tcPr>
            <w:tcW w:w="8258" w:type="dxa"/>
            <w:shd w:val="clear" w:color="auto" w:fill="auto"/>
            <w:hideMark/>
          </w:tcPr>
          <w:p w14:paraId="25EB893D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Forma prawna beneficjenta/partnera</w:t>
            </w:r>
          </w:p>
        </w:tc>
      </w:tr>
      <w:tr w:rsidR="00D61DA3" w:rsidRPr="001E3DE8" w14:paraId="75A5B652" w14:textId="77777777" w:rsidTr="00812FB9">
        <w:trPr>
          <w:trHeight w:val="20"/>
        </w:trPr>
        <w:tc>
          <w:tcPr>
            <w:tcW w:w="896" w:type="dxa"/>
            <w:shd w:val="clear" w:color="auto" w:fill="auto"/>
            <w:hideMark/>
          </w:tcPr>
          <w:p w14:paraId="15B2359B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3</w:t>
            </w:r>
          </w:p>
        </w:tc>
        <w:tc>
          <w:tcPr>
            <w:tcW w:w="8258" w:type="dxa"/>
            <w:shd w:val="clear" w:color="auto" w:fill="auto"/>
            <w:hideMark/>
          </w:tcPr>
          <w:p w14:paraId="70BF4ACE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Forma własności</w:t>
            </w:r>
          </w:p>
        </w:tc>
      </w:tr>
      <w:tr w:rsidR="00D61DA3" w:rsidRPr="001E3DE8" w14:paraId="5CD9E3BE" w14:textId="77777777" w:rsidTr="00812FB9">
        <w:trPr>
          <w:trHeight w:val="20"/>
        </w:trPr>
        <w:tc>
          <w:tcPr>
            <w:tcW w:w="896" w:type="dxa"/>
            <w:shd w:val="clear" w:color="auto" w:fill="auto"/>
            <w:hideMark/>
          </w:tcPr>
          <w:p w14:paraId="715060CC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4</w:t>
            </w:r>
          </w:p>
        </w:tc>
        <w:tc>
          <w:tcPr>
            <w:tcW w:w="8258" w:type="dxa"/>
            <w:shd w:val="clear" w:color="auto" w:fill="auto"/>
            <w:hideMark/>
          </w:tcPr>
          <w:p w14:paraId="339E5970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Arial" w:cs="Arial"/>
                <w:w w:val="104"/>
                <w:sz w:val="20"/>
                <w:szCs w:val="20"/>
                <w:lang w:eastAsia="pl-PL"/>
              </w:rPr>
              <w:t>NIP</w:t>
            </w:r>
          </w:p>
        </w:tc>
      </w:tr>
      <w:tr w:rsidR="00D61DA3" w:rsidRPr="001E3DE8" w14:paraId="6162D3B4" w14:textId="77777777" w:rsidTr="00812FB9">
        <w:trPr>
          <w:trHeight w:val="20"/>
        </w:trPr>
        <w:tc>
          <w:tcPr>
            <w:tcW w:w="896" w:type="dxa"/>
            <w:shd w:val="clear" w:color="auto" w:fill="auto"/>
            <w:hideMark/>
          </w:tcPr>
          <w:p w14:paraId="2E02E9DC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5</w:t>
            </w:r>
          </w:p>
        </w:tc>
        <w:tc>
          <w:tcPr>
            <w:tcW w:w="8258" w:type="dxa"/>
            <w:shd w:val="clear" w:color="auto" w:fill="auto"/>
            <w:hideMark/>
          </w:tcPr>
          <w:p w14:paraId="40D25DBC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REGON</w:t>
            </w:r>
          </w:p>
        </w:tc>
      </w:tr>
      <w:tr w:rsidR="00D61DA3" w:rsidRPr="001E3DE8" w14:paraId="15F6BBA8" w14:textId="77777777" w:rsidTr="00812FB9">
        <w:trPr>
          <w:trHeight w:val="20"/>
        </w:trPr>
        <w:tc>
          <w:tcPr>
            <w:tcW w:w="896" w:type="dxa"/>
            <w:vMerge w:val="restart"/>
            <w:shd w:val="clear" w:color="auto" w:fill="auto"/>
            <w:hideMark/>
          </w:tcPr>
          <w:p w14:paraId="27609B80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6</w:t>
            </w:r>
          </w:p>
        </w:tc>
        <w:tc>
          <w:tcPr>
            <w:tcW w:w="8258" w:type="dxa"/>
            <w:shd w:val="clear" w:color="auto" w:fill="auto"/>
            <w:hideMark/>
          </w:tcPr>
          <w:p w14:paraId="403A41AF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>
              <w:rPr>
                <w:rFonts w:eastAsia="Times New Roman" w:cs="Arial"/>
                <w:sz w:val="20"/>
                <w:szCs w:val="20"/>
                <w:lang w:eastAsia="pl-PL"/>
              </w:rPr>
              <w:t>Adres</w:t>
            </w:r>
          </w:p>
        </w:tc>
      </w:tr>
      <w:tr w:rsidR="00D61DA3" w:rsidRPr="001E3DE8" w14:paraId="4BE67C16" w14:textId="77777777" w:rsidTr="00812FB9">
        <w:trPr>
          <w:trHeight w:val="20"/>
        </w:trPr>
        <w:tc>
          <w:tcPr>
            <w:tcW w:w="896" w:type="dxa"/>
            <w:vMerge/>
            <w:vAlign w:val="center"/>
            <w:hideMark/>
          </w:tcPr>
          <w:p w14:paraId="3589D0C8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</w:p>
        </w:tc>
        <w:tc>
          <w:tcPr>
            <w:tcW w:w="8258" w:type="dxa"/>
            <w:shd w:val="clear" w:color="auto" w:fill="auto"/>
            <w:hideMark/>
          </w:tcPr>
          <w:p w14:paraId="031B5DB4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Ulica</w:t>
            </w:r>
          </w:p>
        </w:tc>
      </w:tr>
      <w:tr w:rsidR="00D61DA3" w:rsidRPr="001E3DE8" w14:paraId="00ED7211" w14:textId="77777777" w:rsidTr="00812FB9">
        <w:trPr>
          <w:trHeight w:val="20"/>
        </w:trPr>
        <w:tc>
          <w:tcPr>
            <w:tcW w:w="896" w:type="dxa"/>
            <w:vMerge/>
            <w:vAlign w:val="center"/>
            <w:hideMark/>
          </w:tcPr>
          <w:p w14:paraId="64332C96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</w:p>
        </w:tc>
        <w:tc>
          <w:tcPr>
            <w:tcW w:w="8258" w:type="dxa"/>
            <w:shd w:val="clear" w:color="auto" w:fill="auto"/>
            <w:hideMark/>
          </w:tcPr>
          <w:p w14:paraId="1A426A1C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Nr budynku</w:t>
            </w:r>
          </w:p>
        </w:tc>
      </w:tr>
      <w:tr w:rsidR="00D61DA3" w:rsidRPr="001E3DE8" w14:paraId="540B8987" w14:textId="77777777" w:rsidTr="00812FB9">
        <w:trPr>
          <w:trHeight w:val="20"/>
        </w:trPr>
        <w:tc>
          <w:tcPr>
            <w:tcW w:w="896" w:type="dxa"/>
            <w:vMerge/>
            <w:vAlign w:val="center"/>
            <w:hideMark/>
          </w:tcPr>
          <w:p w14:paraId="303DAB00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</w:p>
        </w:tc>
        <w:tc>
          <w:tcPr>
            <w:tcW w:w="8258" w:type="dxa"/>
            <w:shd w:val="clear" w:color="auto" w:fill="auto"/>
            <w:hideMark/>
          </w:tcPr>
          <w:p w14:paraId="48D5FB03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Nr lokalu</w:t>
            </w:r>
          </w:p>
        </w:tc>
      </w:tr>
      <w:tr w:rsidR="00D61DA3" w:rsidRPr="001E3DE8" w14:paraId="0E20A900" w14:textId="77777777" w:rsidTr="00812FB9">
        <w:trPr>
          <w:trHeight w:val="20"/>
        </w:trPr>
        <w:tc>
          <w:tcPr>
            <w:tcW w:w="896" w:type="dxa"/>
            <w:vMerge/>
            <w:vAlign w:val="center"/>
            <w:hideMark/>
          </w:tcPr>
          <w:p w14:paraId="59A7E3B2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</w:p>
        </w:tc>
        <w:tc>
          <w:tcPr>
            <w:tcW w:w="8258" w:type="dxa"/>
            <w:shd w:val="clear" w:color="auto" w:fill="auto"/>
            <w:hideMark/>
          </w:tcPr>
          <w:p w14:paraId="18D713D6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Kod pocztowy</w:t>
            </w:r>
          </w:p>
        </w:tc>
      </w:tr>
      <w:tr w:rsidR="00D61DA3" w:rsidRPr="001E3DE8" w14:paraId="27B2DFFA" w14:textId="77777777" w:rsidTr="00812FB9">
        <w:trPr>
          <w:trHeight w:val="20"/>
        </w:trPr>
        <w:tc>
          <w:tcPr>
            <w:tcW w:w="896" w:type="dxa"/>
            <w:vMerge/>
            <w:vAlign w:val="center"/>
            <w:hideMark/>
          </w:tcPr>
          <w:p w14:paraId="16001794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</w:p>
        </w:tc>
        <w:tc>
          <w:tcPr>
            <w:tcW w:w="8258" w:type="dxa"/>
            <w:shd w:val="clear" w:color="auto" w:fill="auto"/>
            <w:hideMark/>
          </w:tcPr>
          <w:p w14:paraId="1C95538C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Miejscowość</w:t>
            </w:r>
          </w:p>
        </w:tc>
      </w:tr>
      <w:tr w:rsidR="00D61DA3" w:rsidRPr="001E3DE8" w14:paraId="058D1314" w14:textId="77777777" w:rsidTr="00812FB9">
        <w:trPr>
          <w:trHeight w:val="20"/>
        </w:trPr>
        <w:tc>
          <w:tcPr>
            <w:tcW w:w="896" w:type="dxa"/>
            <w:vMerge/>
            <w:vAlign w:val="center"/>
            <w:hideMark/>
          </w:tcPr>
          <w:p w14:paraId="1447438E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</w:p>
        </w:tc>
        <w:tc>
          <w:tcPr>
            <w:tcW w:w="8258" w:type="dxa"/>
            <w:shd w:val="clear" w:color="auto" w:fill="auto"/>
            <w:hideMark/>
          </w:tcPr>
          <w:p w14:paraId="0CF747E0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Telefon</w:t>
            </w:r>
          </w:p>
        </w:tc>
      </w:tr>
      <w:tr w:rsidR="00D61DA3" w:rsidRPr="001E3DE8" w14:paraId="7CD05393" w14:textId="77777777" w:rsidTr="00812FB9">
        <w:trPr>
          <w:trHeight w:val="20"/>
        </w:trPr>
        <w:tc>
          <w:tcPr>
            <w:tcW w:w="896" w:type="dxa"/>
            <w:vMerge/>
            <w:vAlign w:val="center"/>
            <w:hideMark/>
          </w:tcPr>
          <w:p w14:paraId="10218A4F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</w:p>
        </w:tc>
        <w:tc>
          <w:tcPr>
            <w:tcW w:w="8258" w:type="dxa"/>
            <w:shd w:val="clear" w:color="auto" w:fill="auto"/>
            <w:hideMark/>
          </w:tcPr>
          <w:p w14:paraId="71C3BA55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Fax</w:t>
            </w:r>
          </w:p>
        </w:tc>
      </w:tr>
      <w:tr w:rsidR="00D61DA3" w:rsidRPr="001E3DE8" w14:paraId="628244F0" w14:textId="77777777" w:rsidTr="00812FB9">
        <w:trPr>
          <w:trHeight w:val="20"/>
        </w:trPr>
        <w:tc>
          <w:tcPr>
            <w:tcW w:w="896" w:type="dxa"/>
            <w:vMerge/>
            <w:vAlign w:val="center"/>
            <w:hideMark/>
          </w:tcPr>
          <w:p w14:paraId="5F23229D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</w:p>
        </w:tc>
        <w:tc>
          <w:tcPr>
            <w:tcW w:w="8258" w:type="dxa"/>
            <w:shd w:val="clear" w:color="auto" w:fill="auto"/>
            <w:hideMark/>
          </w:tcPr>
          <w:p w14:paraId="61F3D6BF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Adres e-mail</w:t>
            </w:r>
          </w:p>
        </w:tc>
      </w:tr>
      <w:tr w:rsidR="00D61DA3" w:rsidRPr="001E3DE8" w14:paraId="1638F4D8" w14:textId="77777777" w:rsidTr="00812FB9">
        <w:trPr>
          <w:trHeight w:val="20"/>
        </w:trPr>
        <w:tc>
          <w:tcPr>
            <w:tcW w:w="896" w:type="dxa"/>
            <w:shd w:val="clear" w:color="auto" w:fill="auto"/>
            <w:hideMark/>
          </w:tcPr>
          <w:p w14:paraId="3A9B8614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7</w:t>
            </w:r>
          </w:p>
        </w:tc>
        <w:tc>
          <w:tcPr>
            <w:tcW w:w="8258" w:type="dxa"/>
            <w:shd w:val="clear" w:color="auto" w:fill="auto"/>
            <w:hideMark/>
          </w:tcPr>
          <w:p w14:paraId="7B736D67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Kraj</w:t>
            </w:r>
          </w:p>
        </w:tc>
      </w:tr>
      <w:tr w:rsidR="00D61DA3" w:rsidRPr="001E3DE8" w14:paraId="6AA75310" w14:textId="77777777" w:rsidTr="00812FB9">
        <w:trPr>
          <w:trHeight w:val="20"/>
        </w:trPr>
        <w:tc>
          <w:tcPr>
            <w:tcW w:w="896" w:type="dxa"/>
            <w:shd w:val="clear" w:color="auto" w:fill="auto"/>
            <w:hideMark/>
          </w:tcPr>
          <w:p w14:paraId="2215AFA7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>
              <w:rPr>
                <w:rFonts w:eastAsia="Times New Roman" w:cs="Arial"/>
                <w:sz w:val="20"/>
                <w:szCs w:val="20"/>
                <w:lang w:eastAsia="pl-PL"/>
              </w:rPr>
              <w:t>8</w:t>
            </w:r>
          </w:p>
        </w:tc>
        <w:tc>
          <w:tcPr>
            <w:tcW w:w="8258" w:type="dxa"/>
            <w:shd w:val="clear" w:color="auto" w:fill="auto"/>
            <w:hideMark/>
          </w:tcPr>
          <w:p w14:paraId="35006173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Numer rachunku beneficjenta/odbiorcy</w:t>
            </w:r>
          </w:p>
        </w:tc>
      </w:tr>
    </w:tbl>
    <w:p w14:paraId="302A884C" w14:textId="77777777" w:rsidR="00D61DA3" w:rsidRPr="001E3DE8" w:rsidRDefault="00D61DA3" w:rsidP="00D61DA3">
      <w:pPr>
        <w:spacing w:before="5" w:after="0" w:line="240" w:lineRule="exact"/>
        <w:rPr>
          <w:sz w:val="20"/>
          <w:szCs w:val="20"/>
        </w:rPr>
      </w:pPr>
    </w:p>
    <w:p w14:paraId="6ABB8C45" w14:textId="77777777" w:rsidR="00D61DA3" w:rsidRPr="001E3DE8" w:rsidRDefault="00D61DA3" w:rsidP="00D61DA3">
      <w:pPr>
        <w:spacing w:before="5" w:after="0" w:line="240" w:lineRule="exact"/>
        <w:rPr>
          <w:sz w:val="20"/>
          <w:szCs w:val="20"/>
        </w:rPr>
      </w:pPr>
    </w:p>
    <w:tbl>
      <w:tblPr>
        <w:tblW w:w="9084" w:type="dxa"/>
        <w:tblInd w:w="5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79"/>
        <w:gridCol w:w="8505"/>
      </w:tblGrid>
      <w:tr w:rsidR="00D61DA3" w:rsidRPr="001E3DE8" w14:paraId="72B90AB7" w14:textId="77777777" w:rsidTr="00812FB9">
        <w:trPr>
          <w:trHeight w:val="20"/>
        </w:trPr>
        <w:tc>
          <w:tcPr>
            <w:tcW w:w="9084" w:type="dxa"/>
            <w:gridSpan w:val="2"/>
            <w:shd w:val="clear" w:color="auto" w:fill="auto"/>
            <w:noWrap/>
            <w:vAlign w:val="bottom"/>
            <w:hideMark/>
          </w:tcPr>
          <w:p w14:paraId="1FB15FE8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b/>
                <w:bCs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b/>
                <w:bCs/>
                <w:sz w:val="20"/>
                <w:szCs w:val="20"/>
                <w:lang w:eastAsia="pl-PL"/>
              </w:rPr>
              <w:t>Dane uczestników instytucjonalnych (osób fizycznych prowadzących jednoosobową działalność gospodarczą)</w:t>
            </w:r>
          </w:p>
        </w:tc>
      </w:tr>
      <w:tr w:rsidR="00D61DA3" w:rsidRPr="001E3DE8" w14:paraId="1C194C74" w14:textId="77777777" w:rsidTr="00812FB9">
        <w:trPr>
          <w:trHeight w:val="20"/>
        </w:trPr>
        <w:tc>
          <w:tcPr>
            <w:tcW w:w="579" w:type="dxa"/>
            <w:shd w:val="clear" w:color="auto" w:fill="auto"/>
            <w:hideMark/>
          </w:tcPr>
          <w:p w14:paraId="3FDCFA9A" w14:textId="77777777" w:rsidR="00D61DA3" w:rsidRPr="001E3DE8" w:rsidRDefault="00D61DA3" w:rsidP="00D61DA3">
            <w:pPr>
              <w:spacing w:after="0" w:line="240" w:lineRule="auto"/>
              <w:jc w:val="center"/>
              <w:rPr>
                <w:rFonts w:eastAsia="Times New Roman" w:cs="Arial"/>
                <w:b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b/>
                <w:sz w:val="20"/>
                <w:szCs w:val="20"/>
                <w:lang w:eastAsia="pl-PL"/>
              </w:rPr>
              <w:t>L</w:t>
            </w:r>
            <w:r w:rsidRPr="001E3DE8">
              <w:rPr>
                <w:rFonts w:eastAsia="Times New Roman" w:cs="Arial"/>
                <w:b/>
                <w:bCs/>
                <w:sz w:val="20"/>
                <w:szCs w:val="20"/>
                <w:lang w:eastAsia="pl-PL"/>
              </w:rPr>
              <w:t>p.</w:t>
            </w:r>
          </w:p>
        </w:tc>
        <w:tc>
          <w:tcPr>
            <w:tcW w:w="8505" w:type="dxa"/>
            <w:shd w:val="clear" w:color="auto" w:fill="auto"/>
            <w:hideMark/>
          </w:tcPr>
          <w:p w14:paraId="1B86C3FC" w14:textId="77777777" w:rsidR="00D61DA3" w:rsidRPr="001E3DE8" w:rsidRDefault="00D61DA3" w:rsidP="00D61DA3">
            <w:pPr>
              <w:spacing w:after="0" w:line="240" w:lineRule="auto"/>
              <w:jc w:val="center"/>
              <w:rPr>
                <w:rFonts w:eastAsia="Times New Roman" w:cs="Arial"/>
                <w:b/>
                <w:sz w:val="20"/>
                <w:szCs w:val="20"/>
                <w:lang w:eastAsia="pl-PL"/>
              </w:rPr>
            </w:pPr>
            <w:r>
              <w:rPr>
                <w:rFonts w:eastAsia="Times New Roman" w:cs="Arial"/>
                <w:b/>
                <w:sz w:val="20"/>
                <w:szCs w:val="20"/>
                <w:lang w:eastAsia="pl-PL"/>
              </w:rPr>
              <w:t>Zakres</w:t>
            </w:r>
          </w:p>
        </w:tc>
      </w:tr>
      <w:tr w:rsidR="00D61DA3" w:rsidRPr="001E3DE8" w14:paraId="794FDD75" w14:textId="77777777" w:rsidTr="00812FB9">
        <w:trPr>
          <w:trHeight w:val="20"/>
        </w:trPr>
        <w:tc>
          <w:tcPr>
            <w:tcW w:w="579" w:type="dxa"/>
            <w:shd w:val="clear" w:color="auto" w:fill="auto"/>
            <w:hideMark/>
          </w:tcPr>
          <w:p w14:paraId="1196B092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1</w:t>
            </w:r>
          </w:p>
        </w:tc>
        <w:tc>
          <w:tcPr>
            <w:tcW w:w="8505" w:type="dxa"/>
            <w:shd w:val="clear" w:color="auto" w:fill="auto"/>
            <w:hideMark/>
          </w:tcPr>
          <w:p w14:paraId="5D008DE1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Kraj</w:t>
            </w:r>
          </w:p>
        </w:tc>
      </w:tr>
      <w:tr w:rsidR="00D61DA3" w:rsidRPr="001E3DE8" w14:paraId="32208355" w14:textId="77777777" w:rsidTr="00812FB9">
        <w:trPr>
          <w:trHeight w:val="20"/>
        </w:trPr>
        <w:tc>
          <w:tcPr>
            <w:tcW w:w="579" w:type="dxa"/>
            <w:shd w:val="clear" w:color="auto" w:fill="auto"/>
            <w:hideMark/>
          </w:tcPr>
          <w:p w14:paraId="07EFC0DA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2</w:t>
            </w:r>
          </w:p>
        </w:tc>
        <w:tc>
          <w:tcPr>
            <w:tcW w:w="8505" w:type="dxa"/>
            <w:shd w:val="clear" w:color="auto" w:fill="auto"/>
            <w:hideMark/>
          </w:tcPr>
          <w:p w14:paraId="13C61BAD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Nazwa instytucji</w:t>
            </w:r>
          </w:p>
        </w:tc>
      </w:tr>
      <w:tr w:rsidR="00D61DA3" w:rsidRPr="001E3DE8" w14:paraId="3DC8E65C" w14:textId="77777777" w:rsidTr="00812FB9">
        <w:trPr>
          <w:trHeight w:val="20"/>
        </w:trPr>
        <w:tc>
          <w:tcPr>
            <w:tcW w:w="579" w:type="dxa"/>
            <w:shd w:val="clear" w:color="auto" w:fill="auto"/>
            <w:hideMark/>
          </w:tcPr>
          <w:p w14:paraId="245B124C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lastRenderedPageBreak/>
              <w:t>3</w:t>
            </w:r>
          </w:p>
        </w:tc>
        <w:tc>
          <w:tcPr>
            <w:tcW w:w="8505" w:type="dxa"/>
            <w:shd w:val="clear" w:color="auto" w:fill="auto"/>
            <w:hideMark/>
          </w:tcPr>
          <w:p w14:paraId="54D9ACD9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NIP</w:t>
            </w:r>
          </w:p>
        </w:tc>
      </w:tr>
      <w:tr w:rsidR="00D61DA3" w:rsidRPr="001E3DE8" w14:paraId="4434C097" w14:textId="77777777" w:rsidTr="00812FB9">
        <w:trPr>
          <w:trHeight w:val="20"/>
        </w:trPr>
        <w:tc>
          <w:tcPr>
            <w:tcW w:w="579" w:type="dxa"/>
            <w:shd w:val="clear" w:color="auto" w:fill="auto"/>
            <w:hideMark/>
          </w:tcPr>
          <w:p w14:paraId="5F3A35FB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4</w:t>
            </w:r>
          </w:p>
        </w:tc>
        <w:tc>
          <w:tcPr>
            <w:tcW w:w="8505" w:type="dxa"/>
            <w:shd w:val="clear" w:color="auto" w:fill="auto"/>
            <w:hideMark/>
          </w:tcPr>
          <w:p w14:paraId="5735C0DD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Typ instytucji</w:t>
            </w:r>
          </w:p>
        </w:tc>
      </w:tr>
      <w:tr w:rsidR="00D61DA3" w:rsidRPr="001E3DE8" w14:paraId="121D3B24" w14:textId="77777777" w:rsidTr="00812FB9">
        <w:trPr>
          <w:trHeight w:val="20"/>
        </w:trPr>
        <w:tc>
          <w:tcPr>
            <w:tcW w:w="579" w:type="dxa"/>
            <w:shd w:val="clear" w:color="auto" w:fill="auto"/>
            <w:hideMark/>
          </w:tcPr>
          <w:p w14:paraId="36CD46AF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Arial" w:cs="Arial"/>
                <w:w w:val="77"/>
                <w:sz w:val="20"/>
                <w:szCs w:val="20"/>
                <w:lang w:eastAsia="pl-PL"/>
              </w:rPr>
              <w:t>5</w:t>
            </w:r>
          </w:p>
        </w:tc>
        <w:tc>
          <w:tcPr>
            <w:tcW w:w="8505" w:type="dxa"/>
            <w:shd w:val="clear" w:color="auto" w:fill="auto"/>
            <w:hideMark/>
          </w:tcPr>
          <w:p w14:paraId="7C1D7BA4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Województwo</w:t>
            </w:r>
          </w:p>
        </w:tc>
      </w:tr>
      <w:tr w:rsidR="00D61DA3" w:rsidRPr="001E3DE8" w14:paraId="15A23EB8" w14:textId="77777777" w:rsidTr="00812FB9">
        <w:trPr>
          <w:trHeight w:val="20"/>
        </w:trPr>
        <w:tc>
          <w:tcPr>
            <w:tcW w:w="579" w:type="dxa"/>
            <w:shd w:val="clear" w:color="auto" w:fill="auto"/>
            <w:hideMark/>
          </w:tcPr>
          <w:p w14:paraId="06729199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6</w:t>
            </w:r>
          </w:p>
        </w:tc>
        <w:tc>
          <w:tcPr>
            <w:tcW w:w="8505" w:type="dxa"/>
            <w:shd w:val="clear" w:color="auto" w:fill="auto"/>
            <w:hideMark/>
          </w:tcPr>
          <w:p w14:paraId="744852ED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Powiat</w:t>
            </w:r>
          </w:p>
        </w:tc>
      </w:tr>
      <w:tr w:rsidR="00D61DA3" w:rsidRPr="001E3DE8" w14:paraId="75412AD1" w14:textId="77777777" w:rsidTr="00812FB9">
        <w:trPr>
          <w:trHeight w:val="20"/>
        </w:trPr>
        <w:tc>
          <w:tcPr>
            <w:tcW w:w="579" w:type="dxa"/>
            <w:shd w:val="clear" w:color="auto" w:fill="auto"/>
            <w:hideMark/>
          </w:tcPr>
          <w:p w14:paraId="0C4CCC9F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7</w:t>
            </w:r>
          </w:p>
        </w:tc>
        <w:tc>
          <w:tcPr>
            <w:tcW w:w="8505" w:type="dxa"/>
            <w:shd w:val="clear" w:color="auto" w:fill="auto"/>
            <w:hideMark/>
          </w:tcPr>
          <w:p w14:paraId="7952B6F1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Gmina</w:t>
            </w:r>
          </w:p>
        </w:tc>
      </w:tr>
      <w:tr w:rsidR="00D61DA3" w:rsidRPr="001E3DE8" w14:paraId="681FAA4E" w14:textId="77777777" w:rsidTr="00812FB9">
        <w:trPr>
          <w:trHeight w:val="20"/>
        </w:trPr>
        <w:tc>
          <w:tcPr>
            <w:tcW w:w="579" w:type="dxa"/>
            <w:shd w:val="clear" w:color="auto" w:fill="auto"/>
            <w:hideMark/>
          </w:tcPr>
          <w:p w14:paraId="60148A16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8</w:t>
            </w:r>
          </w:p>
        </w:tc>
        <w:tc>
          <w:tcPr>
            <w:tcW w:w="8505" w:type="dxa"/>
            <w:shd w:val="clear" w:color="auto" w:fill="auto"/>
            <w:hideMark/>
          </w:tcPr>
          <w:p w14:paraId="0F025911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Miejscowość</w:t>
            </w:r>
          </w:p>
        </w:tc>
      </w:tr>
      <w:tr w:rsidR="00D61DA3" w:rsidRPr="001E3DE8" w14:paraId="1DB92577" w14:textId="77777777" w:rsidTr="00812FB9">
        <w:trPr>
          <w:trHeight w:val="20"/>
        </w:trPr>
        <w:tc>
          <w:tcPr>
            <w:tcW w:w="579" w:type="dxa"/>
            <w:shd w:val="clear" w:color="auto" w:fill="auto"/>
            <w:hideMark/>
          </w:tcPr>
          <w:p w14:paraId="21D556F8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9</w:t>
            </w:r>
          </w:p>
        </w:tc>
        <w:tc>
          <w:tcPr>
            <w:tcW w:w="8505" w:type="dxa"/>
            <w:shd w:val="clear" w:color="auto" w:fill="auto"/>
            <w:hideMark/>
          </w:tcPr>
          <w:p w14:paraId="10761966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Ulica</w:t>
            </w:r>
          </w:p>
        </w:tc>
      </w:tr>
      <w:tr w:rsidR="00D61DA3" w:rsidRPr="001E3DE8" w14:paraId="40E02931" w14:textId="77777777" w:rsidTr="00812FB9">
        <w:trPr>
          <w:trHeight w:val="20"/>
        </w:trPr>
        <w:tc>
          <w:tcPr>
            <w:tcW w:w="579" w:type="dxa"/>
            <w:shd w:val="clear" w:color="auto" w:fill="auto"/>
            <w:hideMark/>
          </w:tcPr>
          <w:p w14:paraId="62DEFDAD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10</w:t>
            </w:r>
          </w:p>
        </w:tc>
        <w:tc>
          <w:tcPr>
            <w:tcW w:w="8505" w:type="dxa"/>
            <w:shd w:val="clear" w:color="auto" w:fill="auto"/>
            <w:hideMark/>
          </w:tcPr>
          <w:p w14:paraId="1FB6BF93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Nr budynku</w:t>
            </w:r>
          </w:p>
        </w:tc>
      </w:tr>
      <w:tr w:rsidR="00D61DA3" w:rsidRPr="001E3DE8" w14:paraId="505BE79D" w14:textId="77777777" w:rsidTr="00812FB9">
        <w:trPr>
          <w:trHeight w:val="20"/>
        </w:trPr>
        <w:tc>
          <w:tcPr>
            <w:tcW w:w="579" w:type="dxa"/>
            <w:shd w:val="clear" w:color="auto" w:fill="auto"/>
            <w:hideMark/>
          </w:tcPr>
          <w:p w14:paraId="72991EE1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11</w:t>
            </w:r>
          </w:p>
        </w:tc>
        <w:tc>
          <w:tcPr>
            <w:tcW w:w="8505" w:type="dxa"/>
            <w:shd w:val="clear" w:color="auto" w:fill="auto"/>
            <w:hideMark/>
          </w:tcPr>
          <w:p w14:paraId="77429505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Nr lokalu</w:t>
            </w:r>
          </w:p>
        </w:tc>
      </w:tr>
      <w:tr w:rsidR="00D61DA3" w:rsidRPr="001E3DE8" w14:paraId="73658494" w14:textId="77777777" w:rsidTr="00812FB9">
        <w:trPr>
          <w:trHeight w:val="20"/>
        </w:trPr>
        <w:tc>
          <w:tcPr>
            <w:tcW w:w="579" w:type="dxa"/>
            <w:shd w:val="clear" w:color="auto" w:fill="auto"/>
            <w:hideMark/>
          </w:tcPr>
          <w:p w14:paraId="70D1432E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Arial" w:cs="Arial"/>
                <w:sz w:val="20"/>
                <w:szCs w:val="20"/>
                <w:lang w:eastAsia="pl-PL"/>
              </w:rPr>
              <w:t>12</w:t>
            </w:r>
          </w:p>
        </w:tc>
        <w:tc>
          <w:tcPr>
            <w:tcW w:w="8505" w:type="dxa"/>
            <w:shd w:val="clear" w:color="auto" w:fill="auto"/>
            <w:hideMark/>
          </w:tcPr>
          <w:p w14:paraId="270B310D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Kod pocztowy</w:t>
            </w:r>
          </w:p>
        </w:tc>
      </w:tr>
      <w:tr w:rsidR="00D61DA3" w:rsidRPr="001E3DE8" w14:paraId="2D5FC261" w14:textId="77777777" w:rsidTr="00812FB9">
        <w:trPr>
          <w:trHeight w:val="20"/>
        </w:trPr>
        <w:tc>
          <w:tcPr>
            <w:tcW w:w="579" w:type="dxa"/>
            <w:shd w:val="clear" w:color="auto" w:fill="auto"/>
            <w:hideMark/>
          </w:tcPr>
          <w:p w14:paraId="189C1F33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13</w:t>
            </w:r>
          </w:p>
        </w:tc>
        <w:tc>
          <w:tcPr>
            <w:tcW w:w="8505" w:type="dxa"/>
            <w:shd w:val="clear" w:color="auto" w:fill="auto"/>
            <w:hideMark/>
          </w:tcPr>
          <w:p w14:paraId="38659DB4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Obszar wg stopnia urbanizacji (DEGURBA)</w:t>
            </w:r>
          </w:p>
        </w:tc>
      </w:tr>
      <w:tr w:rsidR="00D61DA3" w:rsidRPr="001E3DE8" w14:paraId="73E38ACC" w14:textId="77777777" w:rsidTr="00812FB9">
        <w:trPr>
          <w:trHeight w:val="20"/>
        </w:trPr>
        <w:tc>
          <w:tcPr>
            <w:tcW w:w="579" w:type="dxa"/>
            <w:shd w:val="clear" w:color="auto" w:fill="auto"/>
            <w:hideMark/>
          </w:tcPr>
          <w:p w14:paraId="4DB0E1B9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1</w:t>
            </w:r>
            <w:r>
              <w:rPr>
                <w:rFonts w:eastAsia="Times New Roman" w:cs="Arial"/>
                <w:sz w:val="20"/>
                <w:szCs w:val="20"/>
                <w:lang w:eastAsia="pl-PL"/>
              </w:rPr>
              <w:t>4</w:t>
            </w:r>
          </w:p>
        </w:tc>
        <w:tc>
          <w:tcPr>
            <w:tcW w:w="8505" w:type="dxa"/>
            <w:shd w:val="clear" w:color="auto" w:fill="auto"/>
            <w:hideMark/>
          </w:tcPr>
          <w:p w14:paraId="15D051EC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Telefon kontaktowy</w:t>
            </w:r>
          </w:p>
        </w:tc>
      </w:tr>
      <w:tr w:rsidR="00D61DA3" w:rsidRPr="001E3DE8" w14:paraId="0CD5448A" w14:textId="77777777" w:rsidTr="00812FB9">
        <w:trPr>
          <w:trHeight w:val="20"/>
        </w:trPr>
        <w:tc>
          <w:tcPr>
            <w:tcW w:w="579" w:type="dxa"/>
            <w:shd w:val="clear" w:color="auto" w:fill="auto"/>
            <w:hideMark/>
          </w:tcPr>
          <w:p w14:paraId="7B50998F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>
              <w:rPr>
                <w:rFonts w:eastAsia="Times New Roman" w:cs="Arial"/>
                <w:sz w:val="20"/>
                <w:szCs w:val="20"/>
                <w:lang w:eastAsia="pl-PL"/>
              </w:rPr>
              <w:t>15</w:t>
            </w:r>
          </w:p>
        </w:tc>
        <w:tc>
          <w:tcPr>
            <w:tcW w:w="8505" w:type="dxa"/>
            <w:shd w:val="clear" w:color="auto" w:fill="auto"/>
            <w:hideMark/>
          </w:tcPr>
          <w:p w14:paraId="5E20010D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Adres e-mail</w:t>
            </w:r>
          </w:p>
        </w:tc>
      </w:tr>
      <w:tr w:rsidR="00D61DA3" w:rsidRPr="001E3DE8" w14:paraId="43D0547C" w14:textId="77777777" w:rsidTr="00812FB9">
        <w:trPr>
          <w:trHeight w:val="20"/>
        </w:trPr>
        <w:tc>
          <w:tcPr>
            <w:tcW w:w="579" w:type="dxa"/>
            <w:shd w:val="clear" w:color="auto" w:fill="auto"/>
            <w:hideMark/>
          </w:tcPr>
          <w:p w14:paraId="6CB31C6D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>
              <w:rPr>
                <w:rFonts w:eastAsia="Times New Roman" w:cs="Arial"/>
                <w:sz w:val="20"/>
                <w:szCs w:val="20"/>
                <w:lang w:eastAsia="pl-PL"/>
              </w:rPr>
              <w:t>16</w:t>
            </w:r>
          </w:p>
        </w:tc>
        <w:tc>
          <w:tcPr>
            <w:tcW w:w="8505" w:type="dxa"/>
            <w:shd w:val="clear" w:color="auto" w:fill="auto"/>
            <w:hideMark/>
          </w:tcPr>
          <w:p w14:paraId="2E566794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Data rozpoczęcia udziału w projekcie</w:t>
            </w:r>
          </w:p>
        </w:tc>
      </w:tr>
      <w:tr w:rsidR="00D61DA3" w:rsidRPr="001E3DE8" w14:paraId="0EB39F1E" w14:textId="77777777" w:rsidTr="00812FB9">
        <w:trPr>
          <w:trHeight w:val="20"/>
        </w:trPr>
        <w:tc>
          <w:tcPr>
            <w:tcW w:w="579" w:type="dxa"/>
            <w:shd w:val="clear" w:color="auto" w:fill="auto"/>
            <w:hideMark/>
          </w:tcPr>
          <w:p w14:paraId="2A45E9F9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>
              <w:rPr>
                <w:rFonts w:eastAsia="Times New Roman" w:cs="Arial"/>
                <w:sz w:val="20"/>
                <w:szCs w:val="20"/>
                <w:lang w:eastAsia="pl-PL"/>
              </w:rPr>
              <w:t>17</w:t>
            </w:r>
          </w:p>
        </w:tc>
        <w:tc>
          <w:tcPr>
            <w:tcW w:w="8505" w:type="dxa"/>
            <w:shd w:val="clear" w:color="auto" w:fill="auto"/>
            <w:hideMark/>
          </w:tcPr>
          <w:p w14:paraId="572DAF86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Data zakończenia udziału w projekcie</w:t>
            </w:r>
          </w:p>
        </w:tc>
      </w:tr>
      <w:tr w:rsidR="00D61DA3" w:rsidRPr="001E3DE8" w14:paraId="703D6B4A" w14:textId="77777777" w:rsidTr="00812FB9">
        <w:trPr>
          <w:trHeight w:val="20"/>
        </w:trPr>
        <w:tc>
          <w:tcPr>
            <w:tcW w:w="579" w:type="dxa"/>
            <w:shd w:val="clear" w:color="auto" w:fill="auto"/>
            <w:hideMark/>
          </w:tcPr>
          <w:p w14:paraId="1BEC09E8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>
              <w:rPr>
                <w:rFonts w:eastAsia="Times New Roman" w:cs="Arial"/>
                <w:sz w:val="20"/>
                <w:szCs w:val="20"/>
                <w:lang w:eastAsia="pl-PL"/>
              </w:rPr>
              <w:t>18</w:t>
            </w:r>
          </w:p>
        </w:tc>
        <w:tc>
          <w:tcPr>
            <w:tcW w:w="8505" w:type="dxa"/>
            <w:shd w:val="clear" w:color="auto" w:fill="auto"/>
            <w:hideMark/>
          </w:tcPr>
          <w:p w14:paraId="4944D21C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Czy wsparciem zostali objęci pracownicy instytucji</w:t>
            </w:r>
          </w:p>
        </w:tc>
      </w:tr>
      <w:tr w:rsidR="00D61DA3" w:rsidRPr="001E3DE8" w14:paraId="23B9FB10" w14:textId="77777777" w:rsidTr="00812FB9">
        <w:trPr>
          <w:trHeight w:val="20"/>
        </w:trPr>
        <w:tc>
          <w:tcPr>
            <w:tcW w:w="579" w:type="dxa"/>
            <w:shd w:val="clear" w:color="auto" w:fill="auto"/>
            <w:hideMark/>
          </w:tcPr>
          <w:p w14:paraId="7F49DE08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>
              <w:rPr>
                <w:rFonts w:eastAsia="Times New Roman" w:cs="Arial"/>
                <w:sz w:val="20"/>
                <w:szCs w:val="20"/>
                <w:lang w:eastAsia="pl-PL"/>
              </w:rPr>
              <w:t>19</w:t>
            </w:r>
          </w:p>
        </w:tc>
        <w:tc>
          <w:tcPr>
            <w:tcW w:w="8505" w:type="dxa"/>
            <w:shd w:val="clear" w:color="auto" w:fill="auto"/>
            <w:hideMark/>
          </w:tcPr>
          <w:p w14:paraId="4FD7C554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Rodzaj przyznanego wsparcia</w:t>
            </w:r>
          </w:p>
        </w:tc>
      </w:tr>
      <w:tr w:rsidR="00D61DA3" w:rsidRPr="001E3DE8" w14:paraId="26D50959" w14:textId="77777777" w:rsidTr="00812FB9">
        <w:trPr>
          <w:trHeight w:val="20"/>
        </w:trPr>
        <w:tc>
          <w:tcPr>
            <w:tcW w:w="579" w:type="dxa"/>
            <w:shd w:val="clear" w:color="auto" w:fill="auto"/>
            <w:hideMark/>
          </w:tcPr>
          <w:p w14:paraId="30E15C98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>
              <w:rPr>
                <w:rFonts w:eastAsia="Times New Roman" w:cs="Arial"/>
                <w:sz w:val="20"/>
                <w:szCs w:val="20"/>
                <w:lang w:eastAsia="pl-PL"/>
              </w:rPr>
              <w:t>20</w:t>
            </w:r>
          </w:p>
        </w:tc>
        <w:tc>
          <w:tcPr>
            <w:tcW w:w="8505" w:type="dxa"/>
            <w:shd w:val="clear" w:color="auto" w:fill="auto"/>
            <w:hideMark/>
          </w:tcPr>
          <w:p w14:paraId="50AA0D82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Data rozpoczęcia udziału we wsparciu</w:t>
            </w:r>
          </w:p>
        </w:tc>
      </w:tr>
      <w:tr w:rsidR="00D61DA3" w:rsidRPr="001E3DE8" w14:paraId="1F8F0D29" w14:textId="77777777" w:rsidTr="00812FB9">
        <w:trPr>
          <w:trHeight w:val="20"/>
        </w:trPr>
        <w:tc>
          <w:tcPr>
            <w:tcW w:w="579" w:type="dxa"/>
            <w:shd w:val="clear" w:color="auto" w:fill="auto"/>
            <w:hideMark/>
          </w:tcPr>
          <w:p w14:paraId="55D45BFF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>
              <w:rPr>
                <w:rFonts w:eastAsia="Times New Roman" w:cs="Arial"/>
                <w:sz w:val="20"/>
                <w:szCs w:val="20"/>
                <w:lang w:eastAsia="pl-PL"/>
              </w:rPr>
              <w:t>21</w:t>
            </w:r>
          </w:p>
        </w:tc>
        <w:tc>
          <w:tcPr>
            <w:tcW w:w="8505" w:type="dxa"/>
            <w:shd w:val="clear" w:color="auto" w:fill="auto"/>
            <w:hideMark/>
          </w:tcPr>
          <w:p w14:paraId="4EDA161C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Data zakończenia udziału we wsparciu</w:t>
            </w:r>
          </w:p>
        </w:tc>
      </w:tr>
    </w:tbl>
    <w:p w14:paraId="4DF8A154" w14:textId="77777777" w:rsidR="00D61DA3" w:rsidRPr="001E3DE8" w:rsidRDefault="00D61DA3" w:rsidP="00D61DA3">
      <w:pPr>
        <w:spacing w:before="5" w:after="0" w:line="240" w:lineRule="exact"/>
        <w:rPr>
          <w:sz w:val="20"/>
          <w:szCs w:val="20"/>
        </w:rPr>
      </w:pPr>
    </w:p>
    <w:p w14:paraId="5651FFA3" w14:textId="77777777" w:rsidR="00D61DA3" w:rsidRPr="001E3DE8" w:rsidRDefault="00D61DA3" w:rsidP="00D61DA3">
      <w:pPr>
        <w:spacing w:before="5" w:after="0" w:line="240" w:lineRule="exact"/>
        <w:rPr>
          <w:sz w:val="20"/>
          <w:szCs w:val="20"/>
        </w:rPr>
      </w:pPr>
    </w:p>
    <w:tbl>
      <w:tblPr>
        <w:tblW w:w="9084" w:type="dxa"/>
        <w:tblInd w:w="5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79"/>
        <w:gridCol w:w="8505"/>
      </w:tblGrid>
      <w:tr w:rsidR="00D61DA3" w:rsidRPr="001E3DE8" w14:paraId="116605A6" w14:textId="77777777" w:rsidTr="00812FB9">
        <w:trPr>
          <w:trHeight w:val="20"/>
        </w:trPr>
        <w:tc>
          <w:tcPr>
            <w:tcW w:w="90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C8EE2D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b/>
                <w:bCs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b/>
                <w:bCs/>
                <w:sz w:val="20"/>
                <w:szCs w:val="20"/>
                <w:lang w:eastAsia="pl-PL"/>
              </w:rPr>
              <w:t>Dane uczestników indywidualnych</w:t>
            </w:r>
          </w:p>
        </w:tc>
      </w:tr>
      <w:tr w:rsidR="00D61DA3" w:rsidRPr="001E3DE8" w14:paraId="61D54B6C" w14:textId="77777777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1F367DB" w14:textId="77777777" w:rsidR="00D61DA3" w:rsidRPr="001E3DE8" w:rsidRDefault="00D61DA3" w:rsidP="00D61DA3">
            <w:pPr>
              <w:spacing w:after="0" w:line="240" w:lineRule="auto"/>
              <w:jc w:val="center"/>
              <w:rPr>
                <w:rFonts w:eastAsia="Times New Roman" w:cs="Arial"/>
                <w:b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b/>
                <w:sz w:val="20"/>
                <w:szCs w:val="20"/>
                <w:lang w:eastAsia="pl-PL"/>
              </w:rPr>
              <w:t>L</w:t>
            </w:r>
            <w:r w:rsidRPr="001E3DE8">
              <w:rPr>
                <w:rFonts w:eastAsia="Times New Roman" w:cs="Arial"/>
                <w:b/>
                <w:bCs/>
                <w:sz w:val="20"/>
                <w:szCs w:val="20"/>
                <w:lang w:eastAsia="pl-PL"/>
              </w:rPr>
              <w:t>p.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1E3F907" w14:textId="77777777" w:rsidR="00D61DA3" w:rsidRPr="001E3DE8" w:rsidRDefault="00D61DA3" w:rsidP="00D61DA3">
            <w:pPr>
              <w:spacing w:after="0" w:line="240" w:lineRule="auto"/>
              <w:jc w:val="center"/>
              <w:rPr>
                <w:rFonts w:eastAsia="Times New Roman" w:cs="Arial"/>
                <w:b/>
                <w:sz w:val="20"/>
                <w:szCs w:val="20"/>
                <w:lang w:eastAsia="pl-PL"/>
              </w:rPr>
            </w:pPr>
            <w:r>
              <w:rPr>
                <w:rFonts w:eastAsia="Times New Roman" w:cs="Arial"/>
                <w:b/>
                <w:sz w:val="20"/>
                <w:szCs w:val="20"/>
                <w:lang w:eastAsia="pl-PL"/>
              </w:rPr>
              <w:t>Zakres</w:t>
            </w:r>
          </w:p>
        </w:tc>
      </w:tr>
      <w:tr w:rsidR="00D61DA3" w:rsidRPr="001E3DE8" w14:paraId="1A03D954" w14:textId="77777777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EBB4BD2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1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2588C1D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Kraj</w:t>
            </w:r>
          </w:p>
        </w:tc>
      </w:tr>
      <w:tr w:rsidR="00D61DA3" w:rsidRPr="001E3DE8" w14:paraId="41012C37" w14:textId="77777777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B5261D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2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83F2A9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Rodzaj uczestnika</w:t>
            </w:r>
          </w:p>
        </w:tc>
      </w:tr>
      <w:tr w:rsidR="00D61DA3" w:rsidRPr="001E3DE8" w14:paraId="0745488D" w14:textId="77777777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0A0641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3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C9EE85E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Nazwa instytucji</w:t>
            </w:r>
          </w:p>
        </w:tc>
      </w:tr>
      <w:tr w:rsidR="00D61DA3" w:rsidRPr="001E3DE8" w14:paraId="68AD385A" w14:textId="77777777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7FCFA01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4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F0FB55C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Imię</w:t>
            </w:r>
          </w:p>
        </w:tc>
      </w:tr>
      <w:tr w:rsidR="00D61DA3" w:rsidRPr="001E3DE8" w14:paraId="126DF217" w14:textId="77777777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857BBCC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5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8CC588D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Nazwisko</w:t>
            </w:r>
          </w:p>
        </w:tc>
      </w:tr>
      <w:tr w:rsidR="00D61DA3" w:rsidRPr="001E3DE8" w14:paraId="03876848" w14:textId="77777777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EED202B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lastRenderedPageBreak/>
              <w:t>6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F7D3DD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PESEL</w:t>
            </w:r>
          </w:p>
        </w:tc>
      </w:tr>
      <w:tr w:rsidR="00D61DA3" w:rsidRPr="001E3DE8" w14:paraId="154F02E1" w14:textId="77777777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CB83EF6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Arial" w:cs="Arial"/>
                <w:sz w:val="20"/>
                <w:szCs w:val="20"/>
                <w:lang w:eastAsia="pl-PL"/>
              </w:rPr>
              <w:t>7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545509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Płeć</w:t>
            </w:r>
          </w:p>
        </w:tc>
      </w:tr>
      <w:tr w:rsidR="00D61DA3" w:rsidRPr="001E3DE8" w14:paraId="74F27182" w14:textId="77777777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32E2597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8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C64E001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Wiek w chwili przystępowania do projektu</w:t>
            </w:r>
          </w:p>
        </w:tc>
      </w:tr>
      <w:tr w:rsidR="00D61DA3" w:rsidRPr="001E3DE8" w14:paraId="0B59CF1C" w14:textId="77777777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3F97ED7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6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83C642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Wykształcenie</w:t>
            </w:r>
          </w:p>
        </w:tc>
      </w:tr>
      <w:tr w:rsidR="00D61DA3" w:rsidRPr="001E3DE8" w14:paraId="17D36E30" w14:textId="77777777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F6B25B0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9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C91937A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Województwo</w:t>
            </w:r>
          </w:p>
        </w:tc>
      </w:tr>
      <w:tr w:rsidR="00D61DA3" w:rsidRPr="001E3DE8" w14:paraId="65F12867" w14:textId="77777777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536EA20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10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6C09A6D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Powiat</w:t>
            </w:r>
          </w:p>
        </w:tc>
      </w:tr>
      <w:tr w:rsidR="00D61DA3" w:rsidRPr="001E3DE8" w14:paraId="380B85CC" w14:textId="77777777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FA7EB54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11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7FBF5A5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Gmina</w:t>
            </w:r>
          </w:p>
        </w:tc>
      </w:tr>
      <w:tr w:rsidR="00D61DA3" w:rsidRPr="001E3DE8" w14:paraId="67DCBAF3" w14:textId="77777777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D18A832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12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5F94BC6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Miejscowość</w:t>
            </w:r>
          </w:p>
        </w:tc>
      </w:tr>
      <w:tr w:rsidR="00D61DA3" w:rsidRPr="001E3DE8" w14:paraId="1188F0E3" w14:textId="77777777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9FCFC2F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Arial" w:cs="Arial"/>
                <w:sz w:val="20"/>
                <w:szCs w:val="20"/>
                <w:lang w:eastAsia="pl-PL"/>
              </w:rPr>
              <w:t>14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9634CE0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Ulica</w:t>
            </w:r>
          </w:p>
        </w:tc>
      </w:tr>
      <w:tr w:rsidR="00D61DA3" w:rsidRPr="001E3DE8" w14:paraId="6AFCFB3F" w14:textId="77777777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D8E0131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Arial" w:cs="Arial"/>
                <w:sz w:val="20"/>
                <w:szCs w:val="20"/>
                <w:lang w:eastAsia="pl-PL"/>
              </w:rPr>
              <w:t>15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BD08EA3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Nr budynku</w:t>
            </w:r>
          </w:p>
        </w:tc>
      </w:tr>
      <w:tr w:rsidR="00D61DA3" w:rsidRPr="001E3DE8" w14:paraId="057F9E77" w14:textId="77777777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63F9FA5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16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1DC24E1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Nr lokalu</w:t>
            </w:r>
          </w:p>
        </w:tc>
      </w:tr>
      <w:tr w:rsidR="00D61DA3" w:rsidRPr="001E3DE8" w14:paraId="5AB1543A" w14:textId="77777777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EEDCBA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17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968676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Kod pocztowy</w:t>
            </w:r>
          </w:p>
        </w:tc>
      </w:tr>
      <w:tr w:rsidR="00D61DA3" w:rsidRPr="001E3DE8" w14:paraId="35032507" w14:textId="77777777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FF91C78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18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2C61AE8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Obszar wg stopnia urbanizacji (DEGURBA)</w:t>
            </w:r>
          </w:p>
        </w:tc>
      </w:tr>
      <w:tr w:rsidR="00D61DA3" w:rsidRPr="001E3DE8" w14:paraId="761A008E" w14:textId="77777777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4B04300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19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073F74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Telefon kontaktowy</w:t>
            </w:r>
          </w:p>
        </w:tc>
      </w:tr>
      <w:tr w:rsidR="00D61DA3" w:rsidRPr="001E3DE8" w14:paraId="1EBDBC2F" w14:textId="77777777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E94495C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20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CF3F56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Adres e-mail</w:t>
            </w:r>
          </w:p>
        </w:tc>
      </w:tr>
      <w:tr w:rsidR="00D61DA3" w:rsidRPr="001E3DE8" w14:paraId="339713FB" w14:textId="77777777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FE906F3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21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BC9B1A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Data rozpoczęcia udziału w projekcie</w:t>
            </w:r>
          </w:p>
        </w:tc>
      </w:tr>
      <w:tr w:rsidR="00D61DA3" w:rsidRPr="001E3DE8" w14:paraId="081C5A71" w14:textId="77777777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5E64E5D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Courier New" w:cs="Arial"/>
                <w:sz w:val="20"/>
                <w:szCs w:val="20"/>
                <w:lang w:eastAsia="pl-PL"/>
              </w:rPr>
              <w:t>22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F5918E2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Data zakończenia udziału w projekcie</w:t>
            </w:r>
          </w:p>
        </w:tc>
      </w:tr>
      <w:tr w:rsidR="00D61DA3" w:rsidRPr="001E3DE8" w14:paraId="1344C91E" w14:textId="77777777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2C64757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23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ABA77A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Status osoby na rynku pracy w chwili przystąpienia do projektu</w:t>
            </w:r>
          </w:p>
        </w:tc>
      </w:tr>
      <w:tr w:rsidR="00D61DA3" w:rsidRPr="001E3DE8" w14:paraId="497F5A74" w14:textId="77777777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0E4368D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24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E0D90F8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Wykonywany zawód</w:t>
            </w:r>
          </w:p>
        </w:tc>
      </w:tr>
      <w:tr w:rsidR="00D61DA3" w:rsidRPr="001E3DE8" w14:paraId="4028D8E9" w14:textId="77777777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5BDDE3F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25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003E303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Zatrudniony w (miejsce zatrudnienia)</w:t>
            </w:r>
          </w:p>
        </w:tc>
      </w:tr>
      <w:tr w:rsidR="00D61DA3" w:rsidRPr="001E3DE8" w14:paraId="30ACB819" w14:textId="77777777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A162EEB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26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012EA21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Sytuacja osoby w momencie zakończenia udziału w projekcie</w:t>
            </w:r>
          </w:p>
        </w:tc>
      </w:tr>
      <w:tr w:rsidR="00D61DA3" w:rsidRPr="001E3DE8" w14:paraId="23A40604" w14:textId="77777777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D1F7531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Courier New" w:cs="Arial"/>
                <w:sz w:val="20"/>
                <w:szCs w:val="20"/>
                <w:lang w:eastAsia="pl-PL"/>
              </w:rPr>
              <w:t>27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ADFB808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Inne rezultaty dotyczące osób młodych (dotyczy IZM- Inicjatywy na rzecz Zatrudnienia Młodych)</w:t>
            </w:r>
          </w:p>
        </w:tc>
      </w:tr>
      <w:tr w:rsidR="00D61DA3" w:rsidRPr="001E3DE8" w14:paraId="37246F40" w14:textId="77777777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6878BB6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28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07B129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Zakończenie udziału osoby w projekcie zgodnie z zaplanowaną dla niej ścieżką uczestnictwa</w:t>
            </w:r>
          </w:p>
        </w:tc>
      </w:tr>
      <w:tr w:rsidR="00D61DA3" w:rsidRPr="001E3DE8" w14:paraId="0A948047" w14:textId="77777777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CCBFBF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Courier New" w:cs="Arial"/>
                <w:sz w:val="20"/>
                <w:szCs w:val="20"/>
                <w:lang w:eastAsia="pl-PL"/>
              </w:rPr>
              <w:t>29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8E4BF87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Rodzaj przyznanego wsparcia</w:t>
            </w:r>
          </w:p>
        </w:tc>
      </w:tr>
      <w:tr w:rsidR="00D61DA3" w:rsidRPr="001E3DE8" w14:paraId="616539CC" w14:textId="77777777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E09DC49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Courier New" w:cs="Arial"/>
                <w:sz w:val="20"/>
                <w:szCs w:val="20"/>
                <w:lang w:eastAsia="pl-PL"/>
              </w:rPr>
              <w:t>30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B54DB12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Data rozpoczęcia udziału we wsparciu</w:t>
            </w:r>
          </w:p>
        </w:tc>
      </w:tr>
      <w:tr w:rsidR="00D61DA3" w:rsidRPr="001E3DE8" w14:paraId="1284BED2" w14:textId="77777777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3673568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31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97898A5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Data zakończenia udziału we wsparciu</w:t>
            </w:r>
          </w:p>
        </w:tc>
      </w:tr>
      <w:tr w:rsidR="00D61DA3" w:rsidRPr="001E3DE8" w14:paraId="0D3F436E" w14:textId="77777777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993FB5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Courier New" w:cs="Arial"/>
                <w:sz w:val="20"/>
                <w:szCs w:val="20"/>
                <w:lang w:eastAsia="pl-PL"/>
              </w:rPr>
              <w:t>32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2DA5D2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Data założenia działalności  gospodarczej</w:t>
            </w:r>
          </w:p>
        </w:tc>
      </w:tr>
      <w:tr w:rsidR="00D61DA3" w:rsidRPr="001E3DE8" w14:paraId="723F940E" w14:textId="77777777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F0A9A24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lastRenderedPageBreak/>
              <w:t>33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4C84658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Kwota przyznanych środków na założenie działalności gospodarczej</w:t>
            </w:r>
          </w:p>
        </w:tc>
      </w:tr>
      <w:tr w:rsidR="00D61DA3" w:rsidRPr="001E3DE8" w14:paraId="760646F4" w14:textId="77777777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C1FC11E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34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406242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PKD założonej działalności gospodarczej</w:t>
            </w:r>
          </w:p>
        </w:tc>
      </w:tr>
      <w:tr w:rsidR="00D61DA3" w:rsidRPr="001E3DE8" w14:paraId="601B9CEE" w14:textId="77777777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9DCFBB2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35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DB0BBA5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Osoba należąca do mniejszości narodowej lub etnicznej, migrant, osoba obcego pochodzenia</w:t>
            </w:r>
            <w:r>
              <w:rPr>
                <w:rFonts w:eastAsia="Times New Roman" w:cs="Arial"/>
                <w:sz w:val="20"/>
                <w:szCs w:val="20"/>
                <w:lang w:eastAsia="pl-PL"/>
              </w:rPr>
              <w:t>*</w:t>
            </w:r>
          </w:p>
        </w:tc>
      </w:tr>
      <w:tr w:rsidR="00D61DA3" w:rsidRPr="001E3DE8" w14:paraId="5EC46045" w14:textId="77777777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E603732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Courier New" w:cs="Arial"/>
                <w:sz w:val="20"/>
                <w:szCs w:val="20"/>
                <w:lang w:eastAsia="pl-PL"/>
              </w:rPr>
              <w:t>36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C323FBF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Osoba bezdomna lub dotknięta wykluczeniem z dostępu do mieszkań</w:t>
            </w:r>
          </w:p>
        </w:tc>
      </w:tr>
      <w:tr w:rsidR="00D61DA3" w:rsidRPr="001E3DE8" w14:paraId="743DAD92" w14:textId="77777777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EAE27D6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Courier New" w:cs="Arial"/>
                <w:sz w:val="20"/>
                <w:szCs w:val="20"/>
                <w:lang w:eastAsia="pl-PL"/>
              </w:rPr>
              <w:t>37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A3AFE61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Osoba z niepełnosprawnościami</w:t>
            </w:r>
            <w:r>
              <w:rPr>
                <w:rFonts w:eastAsia="Times New Roman" w:cs="Arial"/>
                <w:sz w:val="20"/>
                <w:szCs w:val="20"/>
                <w:lang w:eastAsia="pl-PL"/>
              </w:rPr>
              <w:t>*</w:t>
            </w:r>
          </w:p>
        </w:tc>
      </w:tr>
      <w:tr w:rsidR="00D61DA3" w:rsidRPr="001E3DE8" w14:paraId="04B1D1FD" w14:textId="77777777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FC03134" w14:textId="274AE679" w:rsidR="00D61DA3" w:rsidRPr="001E3DE8" w:rsidRDefault="00BD7638" w:rsidP="00BD7638">
            <w:pPr>
              <w:spacing w:after="0" w:line="240" w:lineRule="auto"/>
              <w:jc w:val="center"/>
              <w:rPr>
                <w:rFonts w:eastAsia="Times New Roman" w:cs="Arial"/>
                <w:sz w:val="20"/>
                <w:szCs w:val="20"/>
                <w:lang w:eastAsia="pl-PL"/>
              </w:rPr>
            </w:pPr>
            <w:r>
              <w:rPr>
                <w:rFonts w:eastAsia="Times New Roman" w:cs="Arial"/>
                <w:sz w:val="20"/>
                <w:szCs w:val="20"/>
                <w:lang w:eastAsia="pl-PL"/>
              </w:rPr>
              <w:t xml:space="preserve">    38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2C7C85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Osoba w innej niekorzystnej sytuacji społecznej (innej niż wymienione powyżej)</w:t>
            </w:r>
            <w:r>
              <w:rPr>
                <w:rFonts w:eastAsia="Times New Roman" w:cs="Arial"/>
                <w:sz w:val="20"/>
                <w:szCs w:val="20"/>
                <w:lang w:eastAsia="pl-PL"/>
              </w:rPr>
              <w:t>*</w:t>
            </w:r>
          </w:p>
        </w:tc>
      </w:tr>
    </w:tbl>
    <w:p w14:paraId="34D177F4" w14:textId="77777777" w:rsidR="00D61DA3" w:rsidRPr="00F47E28" w:rsidRDefault="00D61DA3" w:rsidP="00D61DA3">
      <w:pPr>
        <w:pStyle w:val="Akapitzlist"/>
        <w:spacing w:before="5" w:line="240" w:lineRule="exact"/>
        <w:ind w:left="0"/>
        <w:rPr>
          <w:rFonts w:ascii="Calibri" w:hAnsi="Calibri"/>
          <w:sz w:val="20"/>
          <w:szCs w:val="20"/>
        </w:rPr>
      </w:pPr>
      <w:r w:rsidRPr="00F47E28">
        <w:rPr>
          <w:rFonts w:ascii="Calibri" w:hAnsi="Calibri"/>
          <w:sz w:val="20"/>
          <w:szCs w:val="20"/>
        </w:rPr>
        <w:t>*Dane wrażliwe w rozumieniu ustawy z dnia 29 sierpnia 1997 r. o ochronie danych osobowych (Dz. U. z 2016 r. poz. 922</w:t>
      </w:r>
      <w:r>
        <w:rPr>
          <w:rFonts w:ascii="Calibri" w:hAnsi="Calibri"/>
          <w:sz w:val="20"/>
          <w:szCs w:val="20"/>
        </w:rPr>
        <w:t xml:space="preserve"> z </w:t>
      </w:r>
      <w:proofErr w:type="spellStart"/>
      <w:r>
        <w:rPr>
          <w:rFonts w:ascii="Calibri" w:hAnsi="Calibri"/>
          <w:sz w:val="20"/>
          <w:szCs w:val="20"/>
        </w:rPr>
        <w:t>późn</w:t>
      </w:r>
      <w:proofErr w:type="spellEnd"/>
      <w:r>
        <w:rPr>
          <w:rFonts w:ascii="Calibri" w:hAnsi="Calibri"/>
          <w:sz w:val="20"/>
          <w:szCs w:val="20"/>
        </w:rPr>
        <w:t>. zm.</w:t>
      </w:r>
      <w:r w:rsidRPr="00F47E28">
        <w:rPr>
          <w:rFonts w:ascii="Calibri" w:hAnsi="Calibri"/>
          <w:sz w:val="20"/>
          <w:szCs w:val="20"/>
        </w:rPr>
        <w:t>).</w:t>
      </w:r>
    </w:p>
    <w:tbl>
      <w:tblPr>
        <w:tblW w:w="9084" w:type="dxa"/>
        <w:tblInd w:w="5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79"/>
        <w:gridCol w:w="8505"/>
      </w:tblGrid>
      <w:tr w:rsidR="00D61DA3" w:rsidRPr="001E3DE8" w14:paraId="1AA635A8" w14:textId="77777777" w:rsidTr="00812FB9">
        <w:trPr>
          <w:trHeight w:val="20"/>
        </w:trPr>
        <w:tc>
          <w:tcPr>
            <w:tcW w:w="90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B88A80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b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b/>
                <w:sz w:val="20"/>
                <w:szCs w:val="20"/>
                <w:lang w:eastAsia="pl-PL"/>
              </w:rPr>
              <w:t>Dane dotyczące personelu projektu</w:t>
            </w:r>
          </w:p>
        </w:tc>
      </w:tr>
      <w:tr w:rsidR="00D61DA3" w:rsidRPr="001E3DE8" w14:paraId="183855EB" w14:textId="77777777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56529BF" w14:textId="77777777" w:rsidR="00D61DA3" w:rsidRPr="001E3DE8" w:rsidRDefault="00D61DA3" w:rsidP="00D61DA3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b/>
                <w:bCs/>
                <w:sz w:val="20"/>
                <w:szCs w:val="20"/>
                <w:lang w:eastAsia="pl-PL"/>
              </w:rPr>
              <w:t>Lp.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4FF7BAC" w14:textId="77777777" w:rsidR="00D61DA3" w:rsidRPr="001E3DE8" w:rsidRDefault="00D61DA3" w:rsidP="00D61DA3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20"/>
                <w:szCs w:val="20"/>
                <w:lang w:eastAsia="pl-PL"/>
              </w:rPr>
            </w:pPr>
            <w:r>
              <w:rPr>
                <w:rFonts w:eastAsia="Times New Roman" w:cs="Arial"/>
                <w:b/>
                <w:bCs/>
                <w:sz w:val="20"/>
                <w:szCs w:val="20"/>
                <w:lang w:eastAsia="pl-PL"/>
              </w:rPr>
              <w:t>Zakres</w:t>
            </w:r>
          </w:p>
        </w:tc>
      </w:tr>
      <w:tr w:rsidR="00D61DA3" w:rsidRPr="001E3DE8" w14:paraId="34E43211" w14:textId="77777777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444E972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1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BC826C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Imię</w:t>
            </w:r>
          </w:p>
        </w:tc>
      </w:tr>
      <w:tr w:rsidR="00D61DA3" w:rsidRPr="001E3DE8" w14:paraId="730744F1" w14:textId="77777777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617EEF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2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44F589D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Nazwisko</w:t>
            </w:r>
          </w:p>
        </w:tc>
      </w:tr>
      <w:tr w:rsidR="00D61DA3" w:rsidRPr="001E3DE8" w14:paraId="2615A21E" w14:textId="77777777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8ECBD72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3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D2CADD5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Kraj</w:t>
            </w:r>
          </w:p>
        </w:tc>
      </w:tr>
      <w:tr w:rsidR="00D61DA3" w:rsidRPr="001E3DE8" w14:paraId="2BDD5D3D" w14:textId="77777777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6F9154B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4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CB2A128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PESEL</w:t>
            </w:r>
          </w:p>
        </w:tc>
      </w:tr>
      <w:tr w:rsidR="00D61DA3" w:rsidRPr="001E3DE8" w14:paraId="47CC03BF" w14:textId="77777777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64EC19A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5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66625FB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Forma zaangażowania</w:t>
            </w:r>
          </w:p>
        </w:tc>
      </w:tr>
      <w:tr w:rsidR="00D61DA3" w:rsidRPr="001E3DE8" w14:paraId="41F1C8A2" w14:textId="77777777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8B89013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6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B7C1300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Okres zaangażowania w projekcie</w:t>
            </w:r>
          </w:p>
        </w:tc>
      </w:tr>
      <w:tr w:rsidR="00D61DA3" w:rsidRPr="001E3DE8" w14:paraId="5AC38CF6" w14:textId="77777777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3AABC53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Arial" w:cs="Arial"/>
                <w:sz w:val="20"/>
                <w:szCs w:val="20"/>
                <w:lang w:eastAsia="pl-PL"/>
              </w:rPr>
              <w:t>7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807B54F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Wymiar czasu pracy</w:t>
            </w:r>
          </w:p>
        </w:tc>
      </w:tr>
      <w:tr w:rsidR="00D61DA3" w:rsidRPr="001E3DE8" w14:paraId="7ED15765" w14:textId="77777777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B039D8D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8</w:t>
            </w: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4BFD813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Stanowisko</w:t>
            </w:r>
          </w:p>
        </w:tc>
      </w:tr>
    </w:tbl>
    <w:p w14:paraId="4012BFB1" w14:textId="77777777" w:rsidR="00D61DA3" w:rsidRPr="001E3DE8" w:rsidRDefault="00D61DA3" w:rsidP="00D61DA3">
      <w:pPr>
        <w:spacing w:before="5" w:after="0" w:line="240" w:lineRule="exact"/>
        <w:rPr>
          <w:sz w:val="20"/>
          <w:szCs w:val="20"/>
        </w:rPr>
      </w:pPr>
    </w:p>
    <w:tbl>
      <w:tblPr>
        <w:tblW w:w="9084" w:type="dxa"/>
        <w:tblInd w:w="5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79"/>
        <w:gridCol w:w="8505"/>
      </w:tblGrid>
      <w:tr w:rsidR="00D61DA3" w:rsidRPr="001E3DE8" w14:paraId="783583EB" w14:textId="77777777" w:rsidTr="00812FB9">
        <w:trPr>
          <w:trHeight w:val="20"/>
        </w:trPr>
        <w:tc>
          <w:tcPr>
            <w:tcW w:w="90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A50C8D6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b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b/>
                <w:sz w:val="20"/>
                <w:szCs w:val="20"/>
                <w:lang w:eastAsia="pl-PL"/>
              </w:rPr>
              <w:t>Wykonawcy realizujący umowy o zamówienia publiczne, których dane przetwarzane będą w związku z badaniem kwalifikowalności środków w projekcie (osoby fizyczne prowadzące działalność gospodarczą)</w:t>
            </w:r>
          </w:p>
        </w:tc>
      </w:tr>
      <w:tr w:rsidR="00D61DA3" w:rsidRPr="001E3DE8" w14:paraId="7909EB00" w14:textId="77777777" w:rsidTr="00812FB9">
        <w:trPr>
          <w:trHeight w:val="20"/>
        </w:trPr>
        <w:tc>
          <w:tcPr>
            <w:tcW w:w="579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3812C7D5" w14:textId="77777777" w:rsidR="00D61DA3" w:rsidRPr="001E3DE8" w:rsidRDefault="00D61DA3" w:rsidP="00D61DA3">
            <w:pPr>
              <w:spacing w:after="0" w:line="240" w:lineRule="auto"/>
              <w:jc w:val="center"/>
              <w:rPr>
                <w:rFonts w:eastAsia="Times New Roman" w:cs="Arial"/>
                <w:b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b/>
                <w:sz w:val="20"/>
                <w:szCs w:val="20"/>
                <w:lang w:eastAsia="pl-PL"/>
              </w:rPr>
              <w:t>Lp.</w:t>
            </w:r>
          </w:p>
        </w:tc>
        <w:tc>
          <w:tcPr>
            <w:tcW w:w="8505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4388FACA" w14:textId="77777777" w:rsidR="00D61DA3" w:rsidRPr="001E3DE8" w:rsidRDefault="00D61DA3" w:rsidP="00D61DA3">
            <w:pPr>
              <w:spacing w:after="0" w:line="240" w:lineRule="auto"/>
              <w:jc w:val="center"/>
              <w:rPr>
                <w:rFonts w:eastAsia="Times New Roman" w:cs="Arial"/>
                <w:b/>
                <w:sz w:val="20"/>
                <w:szCs w:val="20"/>
                <w:lang w:eastAsia="pl-PL"/>
              </w:rPr>
            </w:pPr>
            <w:r>
              <w:rPr>
                <w:rFonts w:eastAsia="Times New Roman" w:cs="Arial"/>
                <w:b/>
                <w:sz w:val="20"/>
                <w:szCs w:val="20"/>
                <w:lang w:eastAsia="pl-PL"/>
              </w:rPr>
              <w:t>Zakres</w:t>
            </w:r>
          </w:p>
        </w:tc>
      </w:tr>
      <w:tr w:rsidR="00D61DA3" w:rsidRPr="001E3DE8" w14:paraId="641358C1" w14:textId="77777777" w:rsidTr="00D61DA3">
        <w:trPr>
          <w:trHeight w:val="20"/>
        </w:trPr>
        <w:tc>
          <w:tcPr>
            <w:tcW w:w="57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0C89541E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1</w:t>
            </w:r>
          </w:p>
        </w:tc>
        <w:tc>
          <w:tcPr>
            <w:tcW w:w="85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0B6CB2C8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Nazwa wykonawcy</w:t>
            </w:r>
          </w:p>
        </w:tc>
      </w:tr>
      <w:tr w:rsidR="00D61DA3" w:rsidRPr="001E3DE8" w14:paraId="6F4D715C" w14:textId="77777777" w:rsidTr="00D61DA3">
        <w:trPr>
          <w:trHeight w:val="20"/>
        </w:trPr>
        <w:tc>
          <w:tcPr>
            <w:tcW w:w="57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5540C37F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2</w:t>
            </w:r>
          </w:p>
        </w:tc>
        <w:tc>
          <w:tcPr>
            <w:tcW w:w="85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3098C1BE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Kraj</w:t>
            </w:r>
          </w:p>
        </w:tc>
      </w:tr>
      <w:tr w:rsidR="00D61DA3" w:rsidRPr="001E3DE8" w14:paraId="533816B6" w14:textId="77777777" w:rsidTr="00D61DA3">
        <w:trPr>
          <w:trHeight w:val="20"/>
        </w:trPr>
        <w:tc>
          <w:tcPr>
            <w:tcW w:w="57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0902C060" w14:textId="77777777" w:rsidR="00D61DA3" w:rsidRPr="001E3DE8" w:rsidRDefault="00D61DA3" w:rsidP="00D61DA3">
            <w:pPr>
              <w:spacing w:after="0" w:line="240" w:lineRule="auto"/>
              <w:jc w:val="right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3</w:t>
            </w:r>
          </w:p>
        </w:tc>
        <w:tc>
          <w:tcPr>
            <w:tcW w:w="85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499AD05B" w14:textId="77777777" w:rsidR="00D61DA3" w:rsidRPr="001E3DE8" w:rsidRDefault="00D61DA3" w:rsidP="00D61DA3">
            <w:pPr>
              <w:spacing w:after="0" w:line="240" w:lineRule="auto"/>
              <w:rPr>
                <w:rFonts w:eastAsia="Times New Roman" w:cs="Arial"/>
                <w:sz w:val="20"/>
                <w:szCs w:val="20"/>
                <w:lang w:eastAsia="pl-PL"/>
              </w:rPr>
            </w:pPr>
            <w:r w:rsidRPr="001E3DE8">
              <w:rPr>
                <w:rFonts w:eastAsia="Times New Roman" w:cs="Arial"/>
                <w:sz w:val="20"/>
                <w:szCs w:val="20"/>
                <w:lang w:eastAsia="pl-PL"/>
              </w:rPr>
              <w:t>NIP wykonawcy</w:t>
            </w:r>
          </w:p>
        </w:tc>
      </w:tr>
    </w:tbl>
    <w:p w14:paraId="15152645" w14:textId="77777777" w:rsidR="004B2BC5" w:rsidRPr="00AC5E63" w:rsidRDefault="004B2BC5" w:rsidP="007E682A">
      <w:pPr>
        <w:rPr>
          <w:rFonts w:cstheme="minorHAnsi"/>
          <w:b/>
          <w:sz w:val="20"/>
          <w:szCs w:val="20"/>
        </w:rPr>
      </w:pPr>
    </w:p>
    <w:sectPr w:rsidR="004B2BC5" w:rsidRPr="00AC5E63" w:rsidSect="0072043D">
      <w:pgSz w:w="11906" w:h="16838"/>
      <w:pgMar w:top="1588" w:right="1418" w:bottom="993" w:left="1418" w:header="340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89" w:author="LGD" w:date="2019-11-22T10:42:00Z" w:initials="L">
    <w:p w14:paraId="1C956441" w14:textId="6C92381D" w:rsidR="00946626" w:rsidRDefault="00946626">
      <w:pPr>
        <w:pStyle w:val="Tekstkomentarza"/>
      </w:pPr>
      <w:r>
        <w:rPr>
          <w:rStyle w:val="Odwoaniedokomentarza"/>
        </w:rPr>
        <w:annotationRef/>
      </w:r>
      <w:r>
        <w:t>Tu od razu zmienić, żeby wpisać chociaż okres dwóch dni?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1C956441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1C956441" w16cid:durableId="218239F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87BCEEA" w14:textId="77777777" w:rsidR="009B1116" w:rsidRDefault="009B1116" w:rsidP="00620784">
      <w:pPr>
        <w:spacing w:after="0" w:line="240" w:lineRule="auto"/>
      </w:pPr>
      <w:r>
        <w:separator/>
      </w:r>
    </w:p>
  </w:endnote>
  <w:endnote w:type="continuationSeparator" w:id="0">
    <w:p w14:paraId="0A5159DF" w14:textId="77777777" w:rsidR="009B1116" w:rsidRDefault="009B1116" w:rsidP="006207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Bookman Old Style">
    <w:panose1 w:val="02050604050505020204"/>
    <w:charset w:val="EE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  <w:font w:name="EUAlbertina">
    <w:altName w:val="Times New Roman"/>
    <w:panose1 w:val="00000000000000000000"/>
    <w:charset w:val="00"/>
    <w:family w:val="roman"/>
    <w:notTrueType/>
    <w:pitch w:val="default"/>
    <w:sig w:usb0="00000001" w:usb1="00000000" w:usb2="00000000" w:usb3="00000000" w:csb0="00000003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ndara">
    <w:panose1 w:val="020E0502030303020204"/>
    <w:charset w:val="EE"/>
    <w:family w:val="swiss"/>
    <w:pitch w:val="variable"/>
    <w:sig w:usb0="A00002EF" w:usb1="4000A44B" w:usb2="00000000" w:usb3="00000000" w:csb0="0000019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884377862"/>
      <w:docPartObj>
        <w:docPartGallery w:val="Page Numbers (Bottom of Page)"/>
        <w:docPartUnique/>
      </w:docPartObj>
    </w:sdtPr>
    <w:sdtContent>
      <w:p w14:paraId="5187D4B1" w14:textId="01640944" w:rsidR="00946626" w:rsidRPr="00EE3A85" w:rsidRDefault="00946626">
        <w:pPr>
          <w:pStyle w:val="Stopka"/>
          <w:jc w:val="right"/>
        </w:pPr>
        <w:r w:rsidRPr="00EE3A85">
          <w:fldChar w:fldCharType="begin"/>
        </w:r>
        <w:r w:rsidRPr="00EE3A85">
          <w:instrText>PAGE   \* MERGEFORMAT</w:instrText>
        </w:r>
        <w:r w:rsidRPr="00EE3A85">
          <w:fldChar w:fldCharType="separate"/>
        </w:r>
        <w:r>
          <w:rPr>
            <w:noProof/>
          </w:rPr>
          <w:t>1</w:t>
        </w:r>
        <w:r w:rsidRPr="00EE3A85">
          <w:fldChar w:fldCharType="end"/>
        </w:r>
      </w:p>
    </w:sdtContent>
  </w:sdt>
  <w:p w14:paraId="6489975A" w14:textId="77777777" w:rsidR="00946626" w:rsidRDefault="00946626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A96793E" w14:textId="77777777" w:rsidR="009B1116" w:rsidRDefault="009B1116" w:rsidP="00620784">
      <w:pPr>
        <w:spacing w:after="0" w:line="240" w:lineRule="auto"/>
      </w:pPr>
      <w:r>
        <w:separator/>
      </w:r>
    </w:p>
  </w:footnote>
  <w:footnote w:type="continuationSeparator" w:id="0">
    <w:p w14:paraId="171DB74F" w14:textId="77777777" w:rsidR="009B1116" w:rsidRDefault="009B1116" w:rsidP="00620784">
      <w:pPr>
        <w:spacing w:after="0" w:line="240" w:lineRule="auto"/>
      </w:pPr>
      <w:r>
        <w:continuationSeparator/>
      </w:r>
    </w:p>
  </w:footnote>
  <w:footnote w:id="1">
    <w:p w14:paraId="6CFCDFA3" w14:textId="3F2A9000" w:rsidR="00946626" w:rsidRDefault="00946626" w:rsidP="008E3CD1">
      <w:pPr>
        <w:pStyle w:val="Tekstprzypisudolnego"/>
      </w:pPr>
      <w:r w:rsidRPr="008E3CD1">
        <w:rPr>
          <w:rStyle w:val="Odwoanieprzypisudolnego"/>
        </w:rPr>
        <w:footnoteRef/>
      </w:r>
      <w:r w:rsidRPr="008E3CD1">
        <w:t xml:space="preserve"> Jeśli dotyczy</w:t>
      </w:r>
    </w:p>
  </w:footnote>
  <w:footnote w:id="2">
    <w:p w14:paraId="1955E63A" w14:textId="57D0518F" w:rsidR="00946626" w:rsidRDefault="00946626" w:rsidP="008E3CD1">
      <w:pPr>
        <w:pStyle w:val="Tekstprzypisudolnego"/>
      </w:pPr>
      <w:r>
        <w:rPr>
          <w:rStyle w:val="Odwoanieprzypisudolnego"/>
        </w:rPr>
        <w:footnoteRef/>
      </w:r>
      <w:r>
        <w:t xml:space="preserve"> Niepotrzebne skreślić</w:t>
      </w:r>
    </w:p>
  </w:footnote>
  <w:footnote w:id="3">
    <w:p w14:paraId="35C0419A" w14:textId="65DDDC56" w:rsidR="00946626" w:rsidRDefault="00946626" w:rsidP="008E3CD1">
      <w:pPr>
        <w:pStyle w:val="Tekstprzypisudolnego"/>
      </w:pPr>
      <w:r>
        <w:rPr>
          <w:rStyle w:val="Odwoanieprzypisudolnego"/>
        </w:rPr>
        <w:footnoteRef/>
      </w:r>
      <w:r>
        <w:t xml:space="preserve"> Za wyjątkiem kosztów ponoszonych w ramach mechanizmu racjonalnych usprawnień.</w:t>
      </w:r>
    </w:p>
  </w:footnote>
  <w:footnote w:id="4">
    <w:p w14:paraId="39A118B1" w14:textId="46EB1A9C" w:rsidR="00946626" w:rsidRDefault="00946626" w:rsidP="008E3CD1">
      <w:pPr>
        <w:pStyle w:val="Tekstprzypisudolnego"/>
      </w:pPr>
      <w:r>
        <w:rPr>
          <w:rStyle w:val="Odwoanieprzypisudolnego"/>
        </w:rPr>
        <w:footnoteRef/>
      </w:r>
      <w:r>
        <w:t xml:space="preserve"> Nie dotyczy jednostek sektora finansów publicznych.</w:t>
      </w:r>
    </w:p>
  </w:footnote>
  <w:footnote w:id="5">
    <w:p w14:paraId="4D8CE1A9" w14:textId="36D37506" w:rsidR="00946626" w:rsidRDefault="00946626" w:rsidP="008E3CD1">
      <w:pPr>
        <w:pStyle w:val="Tekstprzypisudolnego"/>
      </w:pPr>
      <w:r>
        <w:rPr>
          <w:rStyle w:val="Odwoanieprzypisudolnego"/>
        </w:rPr>
        <w:footnoteRef/>
      </w:r>
      <w:r>
        <w:t xml:space="preserve"> Grantobiorca proponuje określoną formę dodatkowego zabezpieczenia. Decyzję o dodatkowym zabezpieczeniu podejmuje ostatecznie LGD.</w:t>
      </w:r>
    </w:p>
  </w:footnote>
  <w:footnote w:id="6">
    <w:p w14:paraId="683E2C92" w14:textId="77777777" w:rsidR="00946626" w:rsidRPr="00201A13" w:rsidRDefault="00946626" w:rsidP="008E3CD1">
      <w:pPr>
        <w:pStyle w:val="Tekstprzypisudolnego"/>
      </w:pPr>
      <w:r w:rsidRPr="00201A13">
        <w:rPr>
          <w:rStyle w:val="Odwoanieprzypisudolnego"/>
        </w:rPr>
        <w:footnoteRef/>
      </w:r>
      <w:r w:rsidRPr="00201A13">
        <w:t xml:space="preserve"> Dotyczy przede wszystkim instytucji systemu wdrażania Funduszy Europejskich finansujących swoje działania z pomocy technicznej programu.</w:t>
      </w:r>
    </w:p>
  </w:footnote>
  <w:footnote w:id="7">
    <w:p w14:paraId="3440C99C" w14:textId="77777777" w:rsidR="00946626" w:rsidRDefault="00946626" w:rsidP="008E3CD1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r w:rsidRPr="00E14440">
        <w:t xml:space="preserve">Nie </w:t>
      </w:r>
      <w:r>
        <w:t xml:space="preserve">dotyczy tablic </w:t>
      </w:r>
      <w:r w:rsidRPr="00E14440">
        <w:t>pamiątkowych, na których herb województwa kujawsko-pomorskiego znajduje się w dolnym prawym rogu tablicy.</w:t>
      </w:r>
    </w:p>
  </w:footnote>
  <w:footnote w:id="8">
    <w:p w14:paraId="34834714" w14:textId="77777777" w:rsidR="00946626" w:rsidRDefault="00946626" w:rsidP="008E3CD1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r w:rsidRPr="00781E3B">
        <w:t xml:space="preserve">Nie </w:t>
      </w:r>
      <w:r>
        <w:t xml:space="preserve">dotyczy tablic </w:t>
      </w:r>
      <w:r w:rsidRPr="00781E3B">
        <w:t>pamiątkowych, na których w zestawieniu znaków mogą występować maksymalnie 3 znaki.</w:t>
      </w:r>
    </w:p>
  </w:footnote>
  <w:footnote w:id="9">
    <w:p w14:paraId="2B4AA934" w14:textId="77777777" w:rsidR="00946626" w:rsidRDefault="00946626" w:rsidP="008E3CD1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r w:rsidRPr="001576A1">
        <w:t xml:space="preserve">Dotyczy przede wszystkim instytucji systemu wdrażania Funduszy Europejskich finansujących swoje działania </w:t>
      </w:r>
      <w:r>
        <w:br/>
      </w:r>
      <w:r w:rsidRPr="001576A1">
        <w:t>z pomocy technicznej programu.</w:t>
      </w:r>
    </w:p>
    <w:p w14:paraId="6A49E8AF" w14:textId="77777777" w:rsidR="00946626" w:rsidRDefault="00946626" w:rsidP="008E3CD1">
      <w:pPr>
        <w:pStyle w:val="Tekstprzypisudolnego"/>
      </w:pPr>
    </w:p>
  </w:footnote>
  <w:footnote w:id="10">
    <w:p w14:paraId="307075A4" w14:textId="79F1FF76" w:rsidR="00946626" w:rsidRDefault="00946626" w:rsidP="008E3CD1">
      <w:pPr>
        <w:pStyle w:val="Tekstprzypisudolnego"/>
      </w:pPr>
      <w:r>
        <w:rPr>
          <w:rStyle w:val="Odwoanieprzypisudolnego"/>
        </w:rPr>
        <w:footnoteRef/>
      </w:r>
      <w:r>
        <w:t xml:space="preserve"> Suma wypłacanych transz nie może przekroczyć wysokości powierzonego grantu.</w:t>
      </w:r>
    </w:p>
  </w:footnote>
  <w:footnote w:id="11">
    <w:p w14:paraId="48610AAE" w14:textId="77777777" w:rsidR="00946626" w:rsidRPr="00D30AC6" w:rsidRDefault="00946626" w:rsidP="008E3CD1">
      <w:pPr>
        <w:pStyle w:val="Tekstprzypisudolnego"/>
      </w:pPr>
      <w:r w:rsidRPr="00D30AC6">
        <w:rPr>
          <w:rStyle w:val="Odwoanieprzypisudolnego"/>
          <w:rFonts w:ascii="Arial" w:hAnsi="Arial" w:cs="Arial"/>
        </w:rPr>
        <w:sym w:font="Symbol" w:char="F02A"/>
      </w:r>
      <w:r w:rsidRPr="00D30AC6">
        <w:t xml:space="preserve"> Niepotrzebne skreślić.</w:t>
      </w:r>
    </w:p>
  </w:footnote>
  <w:footnote w:id="12">
    <w:p w14:paraId="4DE37EF1" w14:textId="77777777" w:rsidR="00946626" w:rsidRPr="00FA1597" w:rsidRDefault="00946626" w:rsidP="008E3CD1">
      <w:pPr>
        <w:pStyle w:val="Tekstprzypisudolnego"/>
      </w:pPr>
      <w:r w:rsidRPr="00FA1597">
        <w:rPr>
          <w:rStyle w:val="Odwoanieprzypisudolnego"/>
          <w:rFonts w:ascii="Arial" w:hAnsi="Arial" w:cs="Arial"/>
        </w:rPr>
        <w:sym w:font="Symbol" w:char="F02A"/>
      </w:r>
      <w:r w:rsidRPr="00FA1597">
        <w:t xml:space="preserve"> Niepotrzebne skreślić.</w:t>
      </w:r>
    </w:p>
  </w:footnote>
  <w:footnote w:id="13">
    <w:p w14:paraId="3078210C" w14:textId="77777777" w:rsidR="00946626" w:rsidRPr="00ED030C" w:rsidRDefault="00946626" w:rsidP="008E3CD1">
      <w:pPr>
        <w:pStyle w:val="Tekstprzypisudolnego"/>
      </w:pPr>
      <w:r w:rsidRPr="00ED030C">
        <w:rPr>
          <w:rStyle w:val="Odwoanieprzypisudolnego"/>
        </w:rPr>
        <w:t>*</w:t>
      </w:r>
      <w:r w:rsidRPr="00ED030C">
        <w:t xml:space="preserve"> </w:t>
      </w:r>
      <w:r w:rsidRPr="00ED030C">
        <w:tab/>
        <w:t>W przypadku deklaracji uczestnictwa osoby małoletniej oświadczenie powinno zostać podpisane przez jej prawnego opiekuna.</w:t>
      </w:r>
    </w:p>
  </w:footnote>
  <w:footnote w:id="14">
    <w:p w14:paraId="5CAC8896" w14:textId="77777777" w:rsidR="00946626" w:rsidRPr="0057443F" w:rsidRDefault="00946626" w:rsidP="008E3CD1">
      <w:pPr>
        <w:pStyle w:val="Tekstprzypisudolnego"/>
      </w:pPr>
      <w:r w:rsidRPr="0057443F">
        <w:rPr>
          <w:rStyle w:val="Odwoanieprzypisudolnego"/>
          <w:rFonts w:ascii="Arial" w:hAnsi="Arial" w:cs="Arial"/>
        </w:rPr>
        <w:footnoteRef/>
      </w:r>
      <w:r w:rsidRPr="0057443F">
        <w:t xml:space="preserve"> Załącznik jest każdorazowo dostosowywany do celu powierzenia danych, przy czym zakres powierzonych danych nie może być szerszy niż zakres wskazany </w:t>
      </w:r>
      <w:r>
        <w:t>w niniejszym załączniku</w:t>
      </w:r>
      <w:r w:rsidRPr="0057443F">
        <w:rPr>
          <w:noProof/>
        </w:rPr>
        <w:t>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92F7D3A" w14:textId="0C7F7948" w:rsidR="00946626" w:rsidRPr="00936F42" w:rsidRDefault="00946626" w:rsidP="006F3917">
    <w:pPr>
      <w:pStyle w:val="Nagwek"/>
      <w:jc w:val="center"/>
    </w:pPr>
    <w:r>
      <w:rPr>
        <w:noProof/>
      </w:rPr>
      <w:drawing>
        <wp:inline distT="0" distB="0" distL="0" distR="0" wp14:anchorId="115C68E5" wp14:editId="2130D357">
          <wp:extent cx="5410200" cy="678180"/>
          <wp:effectExtent l="0" t="0" r="0" b="7620"/>
          <wp:docPr id="40" name="Obraz 4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Obraz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410200" cy="67818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FF522B"/>
    <w:multiLevelType w:val="hybridMultilevel"/>
    <w:tmpl w:val="1B54BC1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3A2B90"/>
    <w:multiLevelType w:val="hybridMultilevel"/>
    <w:tmpl w:val="D80276A8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A5045E"/>
    <w:multiLevelType w:val="hybridMultilevel"/>
    <w:tmpl w:val="A84E4A0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48655E"/>
    <w:multiLevelType w:val="hybridMultilevel"/>
    <w:tmpl w:val="046AB4D4"/>
    <w:lvl w:ilvl="0" w:tplc="04150019">
      <w:start w:val="1"/>
      <w:numFmt w:val="lowerLetter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D25249"/>
    <w:multiLevelType w:val="hybridMultilevel"/>
    <w:tmpl w:val="F2A2C04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CA7765"/>
    <w:multiLevelType w:val="hybridMultilevel"/>
    <w:tmpl w:val="8334DA62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E27758"/>
    <w:multiLevelType w:val="hybridMultilevel"/>
    <w:tmpl w:val="65E0BADC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18052A"/>
    <w:multiLevelType w:val="multilevel"/>
    <w:tmpl w:val="2B9C710A"/>
    <w:lvl w:ilvl="0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cs="Times New Roman" w:hint="default"/>
      </w:rPr>
    </w:lvl>
    <w:lvl w:ilvl="2">
      <w:start w:val="1"/>
      <w:numFmt w:val="decimal"/>
      <w:isLgl/>
      <w:lvlText w:val="%1.%2.%3"/>
      <w:lvlJc w:val="left"/>
      <w:pPr>
        <w:ind w:left="2520" w:hanging="720"/>
      </w:pPr>
      <w:rPr>
        <w:rFonts w:cs="Times New Roman" w:hint="default"/>
      </w:rPr>
    </w:lvl>
    <w:lvl w:ilvl="3">
      <w:start w:val="1"/>
      <w:numFmt w:val="decimal"/>
      <w:isLgl/>
      <w:lvlText w:val="%1.%2.%3.%4"/>
      <w:lvlJc w:val="left"/>
      <w:pPr>
        <w:ind w:left="3240" w:hanging="720"/>
      </w:pPr>
      <w:rPr>
        <w:rFonts w:cs="Times New Roman" w:hint="default"/>
      </w:rPr>
    </w:lvl>
    <w:lvl w:ilvl="4">
      <w:start w:val="1"/>
      <w:numFmt w:val="decimal"/>
      <w:isLgl/>
      <w:lvlText w:val="%1.%2.%3.%4.%5"/>
      <w:lvlJc w:val="left"/>
      <w:pPr>
        <w:ind w:left="3960" w:hanging="720"/>
      </w:pPr>
      <w:rPr>
        <w:rFonts w:cs="Times New Roman" w:hint="default"/>
      </w:rPr>
    </w:lvl>
    <w:lvl w:ilvl="5">
      <w:start w:val="1"/>
      <w:numFmt w:val="decimal"/>
      <w:isLgl/>
      <w:lvlText w:val="%1.%2.%3.%4.%5.%6"/>
      <w:lvlJc w:val="left"/>
      <w:pPr>
        <w:ind w:left="5040" w:hanging="1080"/>
      </w:pPr>
      <w:rPr>
        <w:rFonts w:cs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5760" w:hanging="1080"/>
      </w:pPr>
      <w:rPr>
        <w:rFonts w:cs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6840" w:hanging="1440"/>
      </w:pPr>
      <w:rPr>
        <w:rFonts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7560" w:hanging="1440"/>
      </w:pPr>
      <w:rPr>
        <w:rFonts w:cs="Times New Roman" w:hint="default"/>
      </w:rPr>
    </w:lvl>
  </w:abstractNum>
  <w:abstractNum w:abstractNumId="8" w15:restartNumberingAfterBreak="0">
    <w:nsid w:val="17624FF1"/>
    <w:multiLevelType w:val="hybridMultilevel"/>
    <w:tmpl w:val="4AF885F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F001E7"/>
    <w:multiLevelType w:val="hybridMultilevel"/>
    <w:tmpl w:val="612A160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CCB5ED5"/>
    <w:multiLevelType w:val="hybridMultilevel"/>
    <w:tmpl w:val="82A467F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19355B"/>
    <w:multiLevelType w:val="hybridMultilevel"/>
    <w:tmpl w:val="54C8F74E"/>
    <w:lvl w:ilvl="0" w:tplc="04150019">
      <w:start w:val="1"/>
      <w:numFmt w:val="lowerLetter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F6E788F"/>
    <w:multiLevelType w:val="hybridMultilevel"/>
    <w:tmpl w:val="C6C2773E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0510BAE"/>
    <w:multiLevelType w:val="hybridMultilevel"/>
    <w:tmpl w:val="A9547488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1EB7CB1"/>
    <w:multiLevelType w:val="hybridMultilevel"/>
    <w:tmpl w:val="BAB6823C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2984CEF"/>
    <w:multiLevelType w:val="hybridMultilevel"/>
    <w:tmpl w:val="768A1EA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6D72FEC"/>
    <w:multiLevelType w:val="hybridMultilevel"/>
    <w:tmpl w:val="5EF685C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D9724E8"/>
    <w:multiLevelType w:val="hybridMultilevel"/>
    <w:tmpl w:val="E3CCB71C"/>
    <w:lvl w:ilvl="0" w:tplc="0415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2EDA26E5"/>
    <w:multiLevelType w:val="hybridMultilevel"/>
    <w:tmpl w:val="A7BAFD84"/>
    <w:lvl w:ilvl="0" w:tplc="53B495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FDC58AC"/>
    <w:multiLevelType w:val="hybridMultilevel"/>
    <w:tmpl w:val="09C4117E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411A36"/>
    <w:multiLevelType w:val="hybridMultilevel"/>
    <w:tmpl w:val="6114C7F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4C82865"/>
    <w:multiLevelType w:val="hybridMultilevel"/>
    <w:tmpl w:val="CF9291B0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73C40A7"/>
    <w:multiLevelType w:val="hybridMultilevel"/>
    <w:tmpl w:val="B358E2D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8AD77B3"/>
    <w:multiLevelType w:val="hybridMultilevel"/>
    <w:tmpl w:val="C508535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8F25B3C"/>
    <w:multiLevelType w:val="hybridMultilevel"/>
    <w:tmpl w:val="12802494"/>
    <w:lvl w:ilvl="0" w:tplc="5BBA4F1A">
      <w:start w:val="1"/>
      <w:numFmt w:val="lowerLetter"/>
      <w:lvlText w:val="%1)"/>
      <w:lvlJc w:val="left"/>
      <w:pPr>
        <w:ind w:left="1065" w:hanging="360"/>
      </w:pPr>
      <w:rPr>
        <w:rFonts w:cs="Times New Roman" w:hint="default"/>
      </w:rPr>
    </w:lvl>
    <w:lvl w:ilvl="1" w:tplc="04150019">
      <w:start w:val="1"/>
      <w:numFmt w:val="lowerLetter"/>
      <w:lvlText w:val="%2."/>
      <w:lvlJc w:val="left"/>
      <w:pPr>
        <w:ind w:left="1785" w:hanging="360"/>
      </w:pPr>
      <w:rPr>
        <w:rFonts w:cs="Times New Roman"/>
      </w:rPr>
    </w:lvl>
    <w:lvl w:ilvl="2" w:tplc="0415001B" w:tentative="1">
      <w:start w:val="1"/>
      <w:numFmt w:val="lowerRoman"/>
      <w:lvlText w:val="%3."/>
      <w:lvlJc w:val="right"/>
      <w:pPr>
        <w:ind w:left="2505" w:hanging="180"/>
      </w:pPr>
      <w:rPr>
        <w:rFonts w:cs="Times New Roman"/>
      </w:rPr>
    </w:lvl>
    <w:lvl w:ilvl="3" w:tplc="0415000F" w:tentative="1">
      <w:start w:val="1"/>
      <w:numFmt w:val="decimal"/>
      <w:lvlText w:val="%4."/>
      <w:lvlJc w:val="left"/>
      <w:pPr>
        <w:ind w:left="3225" w:hanging="360"/>
      </w:pPr>
      <w:rPr>
        <w:rFonts w:cs="Times New Roman"/>
      </w:rPr>
    </w:lvl>
    <w:lvl w:ilvl="4" w:tplc="04150019" w:tentative="1">
      <w:start w:val="1"/>
      <w:numFmt w:val="lowerLetter"/>
      <w:lvlText w:val="%5."/>
      <w:lvlJc w:val="left"/>
      <w:pPr>
        <w:ind w:left="3945" w:hanging="360"/>
      </w:pPr>
      <w:rPr>
        <w:rFonts w:cs="Times New Roman"/>
      </w:rPr>
    </w:lvl>
    <w:lvl w:ilvl="5" w:tplc="0415001B" w:tentative="1">
      <w:start w:val="1"/>
      <w:numFmt w:val="lowerRoman"/>
      <w:lvlText w:val="%6."/>
      <w:lvlJc w:val="right"/>
      <w:pPr>
        <w:ind w:left="4665" w:hanging="180"/>
      </w:pPr>
      <w:rPr>
        <w:rFonts w:cs="Times New Roman"/>
      </w:rPr>
    </w:lvl>
    <w:lvl w:ilvl="6" w:tplc="0415000F" w:tentative="1">
      <w:start w:val="1"/>
      <w:numFmt w:val="decimal"/>
      <w:lvlText w:val="%7."/>
      <w:lvlJc w:val="left"/>
      <w:pPr>
        <w:ind w:left="5385" w:hanging="360"/>
      </w:pPr>
      <w:rPr>
        <w:rFonts w:cs="Times New Roman"/>
      </w:rPr>
    </w:lvl>
    <w:lvl w:ilvl="7" w:tplc="04150019" w:tentative="1">
      <w:start w:val="1"/>
      <w:numFmt w:val="lowerLetter"/>
      <w:lvlText w:val="%8."/>
      <w:lvlJc w:val="left"/>
      <w:pPr>
        <w:ind w:left="6105" w:hanging="360"/>
      </w:pPr>
      <w:rPr>
        <w:rFonts w:cs="Times New Roman"/>
      </w:rPr>
    </w:lvl>
    <w:lvl w:ilvl="8" w:tplc="0415001B" w:tentative="1">
      <w:start w:val="1"/>
      <w:numFmt w:val="lowerRoman"/>
      <w:lvlText w:val="%9."/>
      <w:lvlJc w:val="right"/>
      <w:pPr>
        <w:ind w:left="6825" w:hanging="180"/>
      </w:pPr>
      <w:rPr>
        <w:rFonts w:cs="Times New Roman"/>
      </w:rPr>
    </w:lvl>
  </w:abstractNum>
  <w:abstractNum w:abstractNumId="25" w15:restartNumberingAfterBreak="0">
    <w:nsid w:val="3A6D364D"/>
    <w:multiLevelType w:val="hybridMultilevel"/>
    <w:tmpl w:val="D5E0A3AC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AA87031"/>
    <w:multiLevelType w:val="hybridMultilevel"/>
    <w:tmpl w:val="BBE60B8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BDD3C20"/>
    <w:multiLevelType w:val="hybridMultilevel"/>
    <w:tmpl w:val="9B6854C4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3D2315EE"/>
    <w:multiLevelType w:val="hybridMultilevel"/>
    <w:tmpl w:val="9424A62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D745C1A"/>
    <w:multiLevelType w:val="hybridMultilevel"/>
    <w:tmpl w:val="E3CCB71C"/>
    <w:lvl w:ilvl="0" w:tplc="0415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3E753DB7"/>
    <w:multiLevelType w:val="hybridMultilevel"/>
    <w:tmpl w:val="9808153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1A476B0"/>
    <w:multiLevelType w:val="hybridMultilevel"/>
    <w:tmpl w:val="3D12484C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3A66D5B"/>
    <w:multiLevelType w:val="hybridMultilevel"/>
    <w:tmpl w:val="35904412"/>
    <w:lvl w:ilvl="0" w:tplc="04150019">
      <w:start w:val="1"/>
      <w:numFmt w:val="lowerLetter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7832F86"/>
    <w:multiLevelType w:val="hybridMultilevel"/>
    <w:tmpl w:val="CF9291B0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82E5C29"/>
    <w:multiLevelType w:val="multilevel"/>
    <w:tmpl w:val="C246874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5" w15:restartNumberingAfterBreak="0">
    <w:nsid w:val="487506AA"/>
    <w:multiLevelType w:val="multilevel"/>
    <w:tmpl w:val="1E842E7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 w:hint="default"/>
        <w:i w:val="0"/>
      </w:rPr>
    </w:lvl>
    <w:lvl w:ilvl="1">
      <w:start w:val="1"/>
      <w:numFmt w:val="decimal"/>
      <w:lvlText w:val="%2)"/>
      <w:lvlJc w:val="left"/>
      <w:pPr>
        <w:tabs>
          <w:tab w:val="num" w:pos="680"/>
        </w:tabs>
        <w:ind w:left="680" w:hanging="323"/>
      </w:pPr>
      <w:rPr>
        <w:rFonts w:cs="Times New Roman" w:hint="default"/>
      </w:rPr>
    </w:lvl>
    <w:lvl w:ilvl="2">
      <w:start w:val="1"/>
      <w:numFmt w:val="lowerLetter"/>
      <w:lvlText w:val="%3)"/>
      <w:lvlJc w:val="left"/>
      <w:pPr>
        <w:tabs>
          <w:tab w:val="num" w:pos="680"/>
        </w:tabs>
        <w:ind w:left="680" w:hanging="323"/>
      </w:pPr>
      <w:rPr>
        <w:rFonts w:cs="Times New Roman" w:hint="default"/>
      </w:rPr>
    </w:lvl>
    <w:lvl w:ilvl="3">
      <w:start w:val="1"/>
      <w:numFmt w:val="decimal"/>
      <w:lvlText w:val="(%4)"/>
      <w:lvlJc w:val="left"/>
      <w:pPr>
        <w:tabs>
          <w:tab w:val="num" w:pos="709"/>
        </w:tabs>
        <w:ind w:left="567" w:firstLine="142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  <w:rPr>
        <w:rFonts w:cs="Times New Roman" w:hint="default"/>
      </w:rPr>
    </w:lvl>
  </w:abstractNum>
  <w:abstractNum w:abstractNumId="36" w15:restartNumberingAfterBreak="0">
    <w:nsid w:val="4B1D59B6"/>
    <w:multiLevelType w:val="hybridMultilevel"/>
    <w:tmpl w:val="5A9A31A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4C4371BC"/>
    <w:multiLevelType w:val="hybridMultilevel"/>
    <w:tmpl w:val="F40043A4"/>
    <w:lvl w:ilvl="0" w:tplc="04150019">
      <w:start w:val="1"/>
      <w:numFmt w:val="lowerLetter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D0A5077"/>
    <w:multiLevelType w:val="hybridMultilevel"/>
    <w:tmpl w:val="3470F556"/>
    <w:lvl w:ilvl="0" w:tplc="688C27FC">
      <w:start w:val="1"/>
      <w:numFmt w:val="lowerRoman"/>
      <w:lvlText w:val="%1."/>
      <w:lvlJc w:val="left"/>
      <w:pPr>
        <w:ind w:left="1425" w:hanging="720"/>
      </w:pPr>
      <w:rPr>
        <w:rFonts w:cs="Times New Roman" w:hint="default"/>
      </w:rPr>
    </w:lvl>
    <w:lvl w:ilvl="1" w:tplc="04150019">
      <w:start w:val="1"/>
      <w:numFmt w:val="lowerLetter"/>
      <w:lvlText w:val="%2."/>
      <w:lvlJc w:val="left"/>
      <w:pPr>
        <w:ind w:left="1785" w:hanging="360"/>
      </w:pPr>
      <w:rPr>
        <w:rFonts w:cs="Times New Roman"/>
      </w:rPr>
    </w:lvl>
    <w:lvl w:ilvl="2" w:tplc="0415001B" w:tentative="1">
      <w:start w:val="1"/>
      <w:numFmt w:val="lowerRoman"/>
      <w:lvlText w:val="%3."/>
      <w:lvlJc w:val="right"/>
      <w:pPr>
        <w:ind w:left="2505" w:hanging="180"/>
      </w:pPr>
      <w:rPr>
        <w:rFonts w:cs="Times New Roman"/>
      </w:rPr>
    </w:lvl>
    <w:lvl w:ilvl="3" w:tplc="0415000F" w:tentative="1">
      <w:start w:val="1"/>
      <w:numFmt w:val="decimal"/>
      <w:lvlText w:val="%4."/>
      <w:lvlJc w:val="left"/>
      <w:pPr>
        <w:ind w:left="3225" w:hanging="360"/>
      </w:pPr>
      <w:rPr>
        <w:rFonts w:cs="Times New Roman"/>
      </w:rPr>
    </w:lvl>
    <w:lvl w:ilvl="4" w:tplc="04150019" w:tentative="1">
      <w:start w:val="1"/>
      <w:numFmt w:val="lowerLetter"/>
      <w:lvlText w:val="%5."/>
      <w:lvlJc w:val="left"/>
      <w:pPr>
        <w:ind w:left="3945" w:hanging="360"/>
      </w:pPr>
      <w:rPr>
        <w:rFonts w:cs="Times New Roman"/>
      </w:rPr>
    </w:lvl>
    <w:lvl w:ilvl="5" w:tplc="0415001B" w:tentative="1">
      <w:start w:val="1"/>
      <w:numFmt w:val="lowerRoman"/>
      <w:lvlText w:val="%6."/>
      <w:lvlJc w:val="right"/>
      <w:pPr>
        <w:ind w:left="4665" w:hanging="180"/>
      </w:pPr>
      <w:rPr>
        <w:rFonts w:cs="Times New Roman"/>
      </w:rPr>
    </w:lvl>
    <w:lvl w:ilvl="6" w:tplc="0415000F" w:tentative="1">
      <w:start w:val="1"/>
      <w:numFmt w:val="decimal"/>
      <w:lvlText w:val="%7."/>
      <w:lvlJc w:val="left"/>
      <w:pPr>
        <w:ind w:left="5385" w:hanging="360"/>
      </w:pPr>
      <w:rPr>
        <w:rFonts w:cs="Times New Roman"/>
      </w:rPr>
    </w:lvl>
    <w:lvl w:ilvl="7" w:tplc="04150019" w:tentative="1">
      <w:start w:val="1"/>
      <w:numFmt w:val="lowerLetter"/>
      <w:lvlText w:val="%8."/>
      <w:lvlJc w:val="left"/>
      <w:pPr>
        <w:ind w:left="6105" w:hanging="360"/>
      </w:pPr>
      <w:rPr>
        <w:rFonts w:cs="Times New Roman"/>
      </w:rPr>
    </w:lvl>
    <w:lvl w:ilvl="8" w:tplc="0415001B" w:tentative="1">
      <w:start w:val="1"/>
      <w:numFmt w:val="lowerRoman"/>
      <w:lvlText w:val="%9."/>
      <w:lvlJc w:val="right"/>
      <w:pPr>
        <w:ind w:left="6825" w:hanging="180"/>
      </w:pPr>
      <w:rPr>
        <w:rFonts w:cs="Times New Roman"/>
      </w:rPr>
    </w:lvl>
  </w:abstractNum>
  <w:abstractNum w:abstractNumId="39" w15:restartNumberingAfterBreak="0">
    <w:nsid w:val="4EBD6C90"/>
    <w:multiLevelType w:val="hybridMultilevel"/>
    <w:tmpl w:val="1F44BEAA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2857163"/>
    <w:multiLevelType w:val="hybridMultilevel"/>
    <w:tmpl w:val="4576211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6F7157B"/>
    <w:multiLevelType w:val="hybridMultilevel"/>
    <w:tmpl w:val="C91A8D4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7A930C1"/>
    <w:multiLevelType w:val="hybridMultilevel"/>
    <w:tmpl w:val="4EA0A22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8CF50F0"/>
    <w:multiLevelType w:val="hybridMultilevel"/>
    <w:tmpl w:val="7758E9E8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A5B24FA"/>
    <w:multiLevelType w:val="hybridMultilevel"/>
    <w:tmpl w:val="AD6E0B26"/>
    <w:lvl w:ilvl="0" w:tplc="06FC430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5A803B24"/>
    <w:multiLevelType w:val="hybridMultilevel"/>
    <w:tmpl w:val="43FEFB1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CD21E83"/>
    <w:multiLevelType w:val="hybridMultilevel"/>
    <w:tmpl w:val="A84E4A0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CEC02F2"/>
    <w:multiLevelType w:val="hybridMultilevel"/>
    <w:tmpl w:val="5A9A31A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F3F4EE6"/>
    <w:multiLevelType w:val="hybridMultilevel"/>
    <w:tmpl w:val="2786908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3191275"/>
    <w:multiLevelType w:val="hybridMultilevel"/>
    <w:tmpl w:val="81982B0E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5F07FD9"/>
    <w:multiLevelType w:val="hybridMultilevel"/>
    <w:tmpl w:val="E8E63FA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6FA5510"/>
    <w:multiLevelType w:val="hybridMultilevel"/>
    <w:tmpl w:val="22208A9A"/>
    <w:lvl w:ilvl="0" w:tplc="04150019">
      <w:start w:val="1"/>
      <w:numFmt w:val="lowerLetter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67C12E6B"/>
    <w:multiLevelType w:val="hybridMultilevel"/>
    <w:tmpl w:val="6114C7F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6D1A4219"/>
    <w:multiLevelType w:val="hybridMultilevel"/>
    <w:tmpl w:val="76E8400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6F5608A2"/>
    <w:multiLevelType w:val="hybridMultilevel"/>
    <w:tmpl w:val="469EA80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11053BB"/>
    <w:multiLevelType w:val="hybridMultilevel"/>
    <w:tmpl w:val="F256897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711D2B3F"/>
    <w:multiLevelType w:val="hybridMultilevel"/>
    <w:tmpl w:val="0B6200D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733A5656"/>
    <w:multiLevelType w:val="hybridMultilevel"/>
    <w:tmpl w:val="E1B67FEA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73444D79"/>
    <w:multiLevelType w:val="hybridMultilevel"/>
    <w:tmpl w:val="A26808E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737F1368"/>
    <w:multiLevelType w:val="hybridMultilevel"/>
    <w:tmpl w:val="6E94930A"/>
    <w:lvl w:ilvl="0" w:tplc="04150019">
      <w:start w:val="1"/>
      <w:numFmt w:val="lowerLetter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76073050"/>
    <w:multiLevelType w:val="hybridMultilevel"/>
    <w:tmpl w:val="57826E7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7763692F"/>
    <w:multiLevelType w:val="hybridMultilevel"/>
    <w:tmpl w:val="D77EBBCA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2" w15:restartNumberingAfterBreak="0">
    <w:nsid w:val="785A6CFF"/>
    <w:multiLevelType w:val="hybridMultilevel"/>
    <w:tmpl w:val="B358E2D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79D35B00"/>
    <w:multiLevelType w:val="hybridMultilevel"/>
    <w:tmpl w:val="A91C1D00"/>
    <w:lvl w:ilvl="0" w:tplc="04150019">
      <w:start w:val="1"/>
      <w:numFmt w:val="lowerLetter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7A846D1B"/>
    <w:multiLevelType w:val="hybridMultilevel"/>
    <w:tmpl w:val="E2F0BDCC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3"/>
  </w:num>
  <w:num w:numId="2">
    <w:abstractNumId w:val="40"/>
  </w:num>
  <w:num w:numId="3">
    <w:abstractNumId w:val="16"/>
  </w:num>
  <w:num w:numId="4">
    <w:abstractNumId w:val="60"/>
  </w:num>
  <w:num w:numId="5">
    <w:abstractNumId w:val="41"/>
  </w:num>
  <w:num w:numId="6">
    <w:abstractNumId w:val="1"/>
  </w:num>
  <w:num w:numId="7">
    <w:abstractNumId w:val="43"/>
  </w:num>
  <w:num w:numId="8">
    <w:abstractNumId w:val="46"/>
  </w:num>
  <w:num w:numId="9">
    <w:abstractNumId w:val="57"/>
  </w:num>
  <w:num w:numId="10">
    <w:abstractNumId w:val="25"/>
  </w:num>
  <w:num w:numId="11">
    <w:abstractNumId w:val="2"/>
  </w:num>
  <w:num w:numId="12">
    <w:abstractNumId w:val="64"/>
  </w:num>
  <w:num w:numId="13">
    <w:abstractNumId w:val="28"/>
  </w:num>
  <w:num w:numId="14">
    <w:abstractNumId w:val="54"/>
  </w:num>
  <w:num w:numId="15">
    <w:abstractNumId w:val="5"/>
  </w:num>
  <w:num w:numId="16">
    <w:abstractNumId w:val="59"/>
  </w:num>
  <w:num w:numId="17">
    <w:abstractNumId w:val="39"/>
  </w:num>
  <w:num w:numId="18">
    <w:abstractNumId w:val="19"/>
  </w:num>
  <w:num w:numId="19">
    <w:abstractNumId w:val="58"/>
  </w:num>
  <w:num w:numId="20">
    <w:abstractNumId w:val="45"/>
  </w:num>
  <w:num w:numId="21">
    <w:abstractNumId w:val="30"/>
  </w:num>
  <w:num w:numId="22">
    <w:abstractNumId w:val="8"/>
  </w:num>
  <w:num w:numId="23">
    <w:abstractNumId w:val="4"/>
  </w:num>
  <w:num w:numId="24">
    <w:abstractNumId w:val="22"/>
  </w:num>
  <w:num w:numId="25">
    <w:abstractNumId w:val="14"/>
  </w:num>
  <w:num w:numId="26">
    <w:abstractNumId w:val="11"/>
  </w:num>
  <w:num w:numId="27">
    <w:abstractNumId w:val="62"/>
  </w:num>
  <w:num w:numId="28">
    <w:abstractNumId w:val="50"/>
  </w:num>
  <w:num w:numId="29">
    <w:abstractNumId w:val="42"/>
  </w:num>
  <w:num w:numId="30">
    <w:abstractNumId w:val="63"/>
  </w:num>
  <w:num w:numId="31">
    <w:abstractNumId w:val="10"/>
  </w:num>
  <w:num w:numId="32">
    <w:abstractNumId w:val="49"/>
  </w:num>
  <w:num w:numId="33">
    <w:abstractNumId w:val="6"/>
  </w:num>
  <w:num w:numId="34">
    <w:abstractNumId w:val="23"/>
  </w:num>
  <w:num w:numId="35">
    <w:abstractNumId w:val="52"/>
  </w:num>
  <w:num w:numId="36">
    <w:abstractNumId w:val="21"/>
  </w:num>
  <w:num w:numId="37">
    <w:abstractNumId w:val="37"/>
  </w:num>
  <w:num w:numId="38">
    <w:abstractNumId w:val="32"/>
  </w:num>
  <w:num w:numId="39">
    <w:abstractNumId w:val="33"/>
  </w:num>
  <w:num w:numId="40">
    <w:abstractNumId w:val="12"/>
  </w:num>
  <w:num w:numId="41">
    <w:abstractNumId w:val="3"/>
  </w:num>
  <w:num w:numId="42">
    <w:abstractNumId w:val="20"/>
  </w:num>
  <w:num w:numId="43">
    <w:abstractNumId w:val="47"/>
  </w:num>
  <w:num w:numId="44">
    <w:abstractNumId w:val="51"/>
  </w:num>
  <w:num w:numId="45">
    <w:abstractNumId w:val="36"/>
  </w:num>
  <w:num w:numId="46">
    <w:abstractNumId w:val="24"/>
  </w:num>
  <w:num w:numId="47">
    <w:abstractNumId w:val="38"/>
  </w:num>
  <w:num w:numId="48">
    <w:abstractNumId w:val="56"/>
  </w:num>
  <w:num w:numId="49">
    <w:abstractNumId w:val="7"/>
  </w:num>
  <w:num w:numId="50">
    <w:abstractNumId w:val="48"/>
  </w:num>
  <w:num w:numId="51">
    <w:abstractNumId w:val="0"/>
  </w:num>
  <w:num w:numId="52">
    <w:abstractNumId w:val="18"/>
  </w:num>
  <w:num w:numId="53">
    <w:abstractNumId w:val="55"/>
  </w:num>
  <w:num w:numId="54">
    <w:abstractNumId w:val="15"/>
  </w:num>
  <w:num w:numId="55">
    <w:abstractNumId w:val="61"/>
  </w:num>
  <w:num w:numId="56">
    <w:abstractNumId w:val="27"/>
  </w:num>
  <w:num w:numId="57">
    <w:abstractNumId w:val="26"/>
  </w:num>
  <w:num w:numId="58">
    <w:abstractNumId w:val="35"/>
  </w:num>
  <w:num w:numId="59">
    <w:abstractNumId w:val="34"/>
  </w:num>
  <w:num w:numId="60">
    <w:abstractNumId w:val="17"/>
  </w:num>
  <w:num w:numId="61">
    <w:abstractNumId w:val="29"/>
  </w:num>
  <w:num w:numId="62">
    <w:abstractNumId w:val="31"/>
  </w:num>
  <w:num w:numId="63">
    <w:abstractNumId w:val="13"/>
  </w:num>
  <w:num w:numId="64">
    <w:abstractNumId w:val="9"/>
  </w:num>
  <w:num w:numId="65">
    <w:abstractNumId w:val="44"/>
  </w:num>
  <w:numIdMacAtCleanup w:val="61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LGD">
    <w15:presenceInfo w15:providerId="None" w15:userId="LGD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trackRevisions/>
  <w:defaultTabStop w:val="709"/>
  <w:hyphenationZone w:val="425"/>
  <w:drawingGridHorizontalSpacing w:val="181"/>
  <w:drawingGridVerticalSpacing w:val="181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20784"/>
    <w:rsid w:val="00000361"/>
    <w:rsid w:val="00004629"/>
    <w:rsid w:val="00004926"/>
    <w:rsid w:val="00005C57"/>
    <w:rsid w:val="00006E67"/>
    <w:rsid w:val="0000799B"/>
    <w:rsid w:val="00010383"/>
    <w:rsid w:val="00011666"/>
    <w:rsid w:val="00012040"/>
    <w:rsid w:val="0001227E"/>
    <w:rsid w:val="00013A16"/>
    <w:rsid w:val="00014A7F"/>
    <w:rsid w:val="00015A2A"/>
    <w:rsid w:val="00015C1B"/>
    <w:rsid w:val="00016311"/>
    <w:rsid w:val="00017D86"/>
    <w:rsid w:val="00024956"/>
    <w:rsid w:val="000265DB"/>
    <w:rsid w:val="00030739"/>
    <w:rsid w:val="00032281"/>
    <w:rsid w:val="000331EF"/>
    <w:rsid w:val="0003333E"/>
    <w:rsid w:val="0003398D"/>
    <w:rsid w:val="00034B8B"/>
    <w:rsid w:val="00034E18"/>
    <w:rsid w:val="00036A99"/>
    <w:rsid w:val="00037289"/>
    <w:rsid w:val="00042DB2"/>
    <w:rsid w:val="000471E6"/>
    <w:rsid w:val="000541CB"/>
    <w:rsid w:val="00054504"/>
    <w:rsid w:val="000549CF"/>
    <w:rsid w:val="0005597E"/>
    <w:rsid w:val="00055E6C"/>
    <w:rsid w:val="000571BD"/>
    <w:rsid w:val="0005790C"/>
    <w:rsid w:val="00057CB4"/>
    <w:rsid w:val="0006278A"/>
    <w:rsid w:val="0006322B"/>
    <w:rsid w:val="00064A01"/>
    <w:rsid w:val="00064CBF"/>
    <w:rsid w:val="00071933"/>
    <w:rsid w:val="0007635E"/>
    <w:rsid w:val="00080474"/>
    <w:rsid w:val="000815EA"/>
    <w:rsid w:val="00081BD3"/>
    <w:rsid w:val="000829DF"/>
    <w:rsid w:val="0008332E"/>
    <w:rsid w:val="00083C87"/>
    <w:rsid w:val="0008447E"/>
    <w:rsid w:val="000908A4"/>
    <w:rsid w:val="00091028"/>
    <w:rsid w:val="00091883"/>
    <w:rsid w:val="0009237B"/>
    <w:rsid w:val="000959CC"/>
    <w:rsid w:val="000A0587"/>
    <w:rsid w:val="000A11E0"/>
    <w:rsid w:val="000A43AA"/>
    <w:rsid w:val="000A5DA2"/>
    <w:rsid w:val="000B03D4"/>
    <w:rsid w:val="000B09B6"/>
    <w:rsid w:val="000B0B14"/>
    <w:rsid w:val="000B0D14"/>
    <w:rsid w:val="000B1F96"/>
    <w:rsid w:val="000B24AA"/>
    <w:rsid w:val="000B4A97"/>
    <w:rsid w:val="000B58C6"/>
    <w:rsid w:val="000B63A1"/>
    <w:rsid w:val="000C58DD"/>
    <w:rsid w:val="000D095D"/>
    <w:rsid w:val="000D2775"/>
    <w:rsid w:val="000D2D78"/>
    <w:rsid w:val="000D2F07"/>
    <w:rsid w:val="000D38A9"/>
    <w:rsid w:val="000D5D62"/>
    <w:rsid w:val="000D63AD"/>
    <w:rsid w:val="000D6CE6"/>
    <w:rsid w:val="000D7993"/>
    <w:rsid w:val="000E10F0"/>
    <w:rsid w:val="000E1766"/>
    <w:rsid w:val="000E2C68"/>
    <w:rsid w:val="000E39AE"/>
    <w:rsid w:val="000E49D8"/>
    <w:rsid w:val="000E5398"/>
    <w:rsid w:val="000E5750"/>
    <w:rsid w:val="000F0D6B"/>
    <w:rsid w:val="000F1F15"/>
    <w:rsid w:val="000F1F2C"/>
    <w:rsid w:val="000F2D21"/>
    <w:rsid w:val="000F62F6"/>
    <w:rsid w:val="000F6497"/>
    <w:rsid w:val="000F7F8C"/>
    <w:rsid w:val="00100767"/>
    <w:rsid w:val="001016AD"/>
    <w:rsid w:val="0010292B"/>
    <w:rsid w:val="00103B57"/>
    <w:rsid w:val="00104580"/>
    <w:rsid w:val="00110804"/>
    <w:rsid w:val="001111E5"/>
    <w:rsid w:val="00121DB1"/>
    <w:rsid w:val="00123D77"/>
    <w:rsid w:val="00126989"/>
    <w:rsid w:val="00133977"/>
    <w:rsid w:val="0013570F"/>
    <w:rsid w:val="00143694"/>
    <w:rsid w:val="00143989"/>
    <w:rsid w:val="001448FB"/>
    <w:rsid w:val="001474F2"/>
    <w:rsid w:val="0015513F"/>
    <w:rsid w:val="00156516"/>
    <w:rsid w:val="0016770E"/>
    <w:rsid w:val="001704DF"/>
    <w:rsid w:val="001718DA"/>
    <w:rsid w:val="0017485C"/>
    <w:rsid w:val="00176451"/>
    <w:rsid w:val="00176C5E"/>
    <w:rsid w:val="0019105F"/>
    <w:rsid w:val="001929E9"/>
    <w:rsid w:val="00192DBF"/>
    <w:rsid w:val="00193D7C"/>
    <w:rsid w:val="00194E56"/>
    <w:rsid w:val="001974E9"/>
    <w:rsid w:val="001A0367"/>
    <w:rsid w:val="001A07FE"/>
    <w:rsid w:val="001A241E"/>
    <w:rsid w:val="001A621F"/>
    <w:rsid w:val="001A7092"/>
    <w:rsid w:val="001B3B91"/>
    <w:rsid w:val="001B402F"/>
    <w:rsid w:val="001B7BA0"/>
    <w:rsid w:val="001C4D92"/>
    <w:rsid w:val="001C6590"/>
    <w:rsid w:val="001C6C8A"/>
    <w:rsid w:val="001C7010"/>
    <w:rsid w:val="001D1AE0"/>
    <w:rsid w:val="001D1B05"/>
    <w:rsid w:val="001D3834"/>
    <w:rsid w:val="001D4614"/>
    <w:rsid w:val="001D5EC1"/>
    <w:rsid w:val="001D5FD1"/>
    <w:rsid w:val="001D6389"/>
    <w:rsid w:val="001D6515"/>
    <w:rsid w:val="001D660E"/>
    <w:rsid w:val="001E099B"/>
    <w:rsid w:val="001E58EE"/>
    <w:rsid w:val="001E6FDE"/>
    <w:rsid w:val="001E72E7"/>
    <w:rsid w:val="001F0444"/>
    <w:rsid w:val="001F16D8"/>
    <w:rsid w:val="001F6C19"/>
    <w:rsid w:val="00201A13"/>
    <w:rsid w:val="002029D1"/>
    <w:rsid w:val="0020337D"/>
    <w:rsid w:val="00207F5F"/>
    <w:rsid w:val="00210B01"/>
    <w:rsid w:val="00211E67"/>
    <w:rsid w:val="002121EB"/>
    <w:rsid w:val="00213CBC"/>
    <w:rsid w:val="00227DE3"/>
    <w:rsid w:val="002310D9"/>
    <w:rsid w:val="00231DBC"/>
    <w:rsid w:val="00235BAD"/>
    <w:rsid w:val="0023667F"/>
    <w:rsid w:val="00241239"/>
    <w:rsid w:val="00242792"/>
    <w:rsid w:val="0024448B"/>
    <w:rsid w:val="00246145"/>
    <w:rsid w:val="00252F79"/>
    <w:rsid w:val="00253A7D"/>
    <w:rsid w:val="00261F24"/>
    <w:rsid w:val="00262548"/>
    <w:rsid w:val="00262C6E"/>
    <w:rsid w:val="002651A3"/>
    <w:rsid w:val="00274CC6"/>
    <w:rsid w:val="00275D99"/>
    <w:rsid w:val="00277416"/>
    <w:rsid w:val="002774F6"/>
    <w:rsid w:val="002826B4"/>
    <w:rsid w:val="0028271E"/>
    <w:rsid w:val="00284F43"/>
    <w:rsid w:val="002855A7"/>
    <w:rsid w:val="00290BC2"/>
    <w:rsid w:val="00292ECC"/>
    <w:rsid w:val="002956C5"/>
    <w:rsid w:val="00295DE0"/>
    <w:rsid w:val="00296E13"/>
    <w:rsid w:val="00297972"/>
    <w:rsid w:val="00297CFD"/>
    <w:rsid w:val="002A0E77"/>
    <w:rsid w:val="002A1F28"/>
    <w:rsid w:val="002A2704"/>
    <w:rsid w:val="002A2D90"/>
    <w:rsid w:val="002A446B"/>
    <w:rsid w:val="002A5C1A"/>
    <w:rsid w:val="002B3C9E"/>
    <w:rsid w:val="002B4FDE"/>
    <w:rsid w:val="002C06E1"/>
    <w:rsid w:val="002C2106"/>
    <w:rsid w:val="002C244B"/>
    <w:rsid w:val="002C2E4A"/>
    <w:rsid w:val="002C6349"/>
    <w:rsid w:val="002C75C3"/>
    <w:rsid w:val="002D2E6D"/>
    <w:rsid w:val="002D3607"/>
    <w:rsid w:val="002D387A"/>
    <w:rsid w:val="002D43B9"/>
    <w:rsid w:val="002E0080"/>
    <w:rsid w:val="002E1D48"/>
    <w:rsid w:val="002E4EC7"/>
    <w:rsid w:val="002E4FEE"/>
    <w:rsid w:val="002E5467"/>
    <w:rsid w:val="002F325F"/>
    <w:rsid w:val="00301C4F"/>
    <w:rsid w:val="003044E9"/>
    <w:rsid w:val="003053E1"/>
    <w:rsid w:val="0030610E"/>
    <w:rsid w:val="0030788A"/>
    <w:rsid w:val="00307FA6"/>
    <w:rsid w:val="003111DE"/>
    <w:rsid w:val="003111EF"/>
    <w:rsid w:val="00313917"/>
    <w:rsid w:val="003170CB"/>
    <w:rsid w:val="00317ED3"/>
    <w:rsid w:val="00321F69"/>
    <w:rsid w:val="00322DB7"/>
    <w:rsid w:val="00325098"/>
    <w:rsid w:val="003250B5"/>
    <w:rsid w:val="00325D7A"/>
    <w:rsid w:val="0032626C"/>
    <w:rsid w:val="003265BE"/>
    <w:rsid w:val="00330505"/>
    <w:rsid w:val="00330644"/>
    <w:rsid w:val="00330DD3"/>
    <w:rsid w:val="003313DA"/>
    <w:rsid w:val="00333202"/>
    <w:rsid w:val="00336316"/>
    <w:rsid w:val="00336335"/>
    <w:rsid w:val="00345785"/>
    <w:rsid w:val="00350778"/>
    <w:rsid w:val="00353E23"/>
    <w:rsid w:val="00353E4C"/>
    <w:rsid w:val="00355098"/>
    <w:rsid w:val="00360883"/>
    <w:rsid w:val="00362063"/>
    <w:rsid w:val="00362343"/>
    <w:rsid w:val="00362811"/>
    <w:rsid w:val="00365586"/>
    <w:rsid w:val="00366729"/>
    <w:rsid w:val="00370EDF"/>
    <w:rsid w:val="00374916"/>
    <w:rsid w:val="003770C5"/>
    <w:rsid w:val="00377D08"/>
    <w:rsid w:val="00383A35"/>
    <w:rsid w:val="00383CB9"/>
    <w:rsid w:val="003851A4"/>
    <w:rsid w:val="00386EFC"/>
    <w:rsid w:val="003900D8"/>
    <w:rsid w:val="003924DE"/>
    <w:rsid w:val="00392A48"/>
    <w:rsid w:val="00397133"/>
    <w:rsid w:val="00397601"/>
    <w:rsid w:val="003A0834"/>
    <w:rsid w:val="003A12E8"/>
    <w:rsid w:val="003A39A8"/>
    <w:rsid w:val="003A435E"/>
    <w:rsid w:val="003A4871"/>
    <w:rsid w:val="003A4EFD"/>
    <w:rsid w:val="003A6243"/>
    <w:rsid w:val="003A721E"/>
    <w:rsid w:val="003B17F2"/>
    <w:rsid w:val="003B189D"/>
    <w:rsid w:val="003B2740"/>
    <w:rsid w:val="003B467E"/>
    <w:rsid w:val="003B4849"/>
    <w:rsid w:val="003C71DD"/>
    <w:rsid w:val="003D0D06"/>
    <w:rsid w:val="003D1AB4"/>
    <w:rsid w:val="003D2916"/>
    <w:rsid w:val="003D5F27"/>
    <w:rsid w:val="003E2BD0"/>
    <w:rsid w:val="003E2CFC"/>
    <w:rsid w:val="003E32E4"/>
    <w:rsid w:val="003E6A0F"/>
    <w:rsid w:val="003E7766"/>
    <w:rsid w:val="003F00B0"/>
    <w:rsid w:val="003F2199"/>
    <w:rsid w:val="003F236E"/>
    <w:rsid w:val="003F37B9"/>
    <w:rsid w:val="003F5F30"/>
    <w:rsid w:val="003F640D"/>
    <w:rsid w:val="00406FAE"/>
    <w:rsid w:val="0041223B"/>
    <w:rsid w:val="00415B50"/>
    <w:rsid w:val="00415E56"/>
    <w:rsid w:val="00425EDB"/>
    <w:rsid w:val="0042670B"/>
    <w:rsid w:val="00427DF1"/>
    <w:rsid w:val="004323EB"/>
    <w:rsid w:val="004326CC"/>
    <w:rsid w:val="00434356"/>
    <w:rsid w:val="004343D6"/>
    <w:rsid w:val="0044065D"/>
    <w:rsid w:val="00441631"/>
    <w:rsid w:val="00441806"/>
    <w:rsid w:val="004469EB"/>
    <w:rsid w:val="0045142C"/>
    <w:rsid w:val="00452D82"/>
    <w:rsid w:val="00457471"/>
    <w:rsid w:val="004654EB"/>
    <w:rsid w:val="00465A6C"/>
    <w:rsid w:val="004724E4"/>
    <w:rsid w:val="004740C8"/>
    <w:rsid w:val="00475533"/>
    <w:rsid w:val="0047572E"/>
    <w:rsid w:val="00480036"/>
    <w:rsid w:val="004800C5"/>
    <w:rsid w:val="004803D4"/>
    <w:rsid w:val="00481A90"/>
    <w:rsid w:val="004860CF"/>
    <w:rsid w:val="00487CC7"/>
    <w:rsid w:val="0049015E"/>
    <w:rsid w:val="004958C7"/>
    <w:rsid w:val="0049680B"/>
    <w:rsid w:val="004A5412"/>
    <w:rsid w:val="004A781F"/>
    <w:rsid w:val="004B2BC5"/>
    <w:rsid w:val="004B2D69"/>
    <w:rsid w:val="004C04CB"/>
    <w:rsid w:val="004C1771"/>
    <w:rsid w:val="004C309C"/>
    <w:rsid w:val="004C405A"/>
    <w:rsid w:val="004C73B7"/>
    <w:rsid w:val="004D35A4"/>
    <w:rsid w:val="004D5E7A"/>
    <w:rsid w:val="004E10DE"/>
    <w:rsid w:val="004E239D"/>
    <w:rsid w:val="004F1D21"/>
    <w:rsid w:val="004F47E4"/>
    <w:rsid w:val="004F4847"/>
    <w:rsid w:val="004F7538"/>
    <w:rsid w:val="00500519"/>
    <w:rsid w:val="00501A3A"/>
    <w:rsid w:val="0050383B"/>
    <w:rsid w:val="00503D86"/>
    <w:rsid w:val="0050605F"/>
    <w:rsid w:val="0051179F"/>
    <w:rsid w:val="00513220"/>
    <w:rsid w:val="00520AF5"/>
    <w:rsid w:val="0052373C"/>
    <w:rsid w:val="0052493B"/>
    <w:rsid w:val="00526738"/>
    <w:rsid w:val="00527AB0"/>
    <w:rsid w:val="005309DA"/>
    <w:rsid w:val="00530F8F"/>
    <w:rsid w:val="00532C8E"/>
    <w:rsid w:val="00532DEC"/>
    <w:rsid w:val="00533570"/>
    <w:rsid w:val="00533AF3"/>
    <w:rsid w:val="00534694"/>
    <w:rsid w:val="005346A4"/>
    <w:rsid w:val="00535F9E"/>
    <w:rsid w:val="0054041F"/>
    <w:rsid w:val="005437B6"/>
    <w:rsid w:val="005443E2"/>
    <w:rsid w:val="005444ED"/>
    <w:rsid w:val="005454E0"/>
    <w:rsid w:val="00555904"/>
    <w:rsid w:val="00562825"/>
    <w:rsid w:val="00562F7C"/>
    <w:rsid w:val="00565AE6"/>
    <w:rsid w:val="0056634F"/>
    <w:rsid w:val="00571EC0"/>
    <w:rsid w:val="00573FCF"/>
    <w:rsid w:val="00577A69"/>
    <w:rsid w:val="00581CEF"/>
    <w:rsid w:val="00582B9F"/>
    <w:rsid w:val="005831C7"/>
    <w:rsid w:val="00583F3A"/>
    <w:rsid w:val="00584464"/>
    <w:rsid w:val="00584C92"/>
    <w:rsid w:val="00587C51"/>
    <w:rsid w:val="00593F6A"/>
    <w:rsid w:val="005A17F0"/>
    <w:rsid w:val="005A1F1F"/>
    <w:rsid w:val="005A26FB"/>
    <w:rsid w:val="005A3D06"/>
    <w:rsid w:val="005A4907"/>
    <w:rsid w:val="005A614E"/>
    <w:rsid w:val="005A6F5E"/>
    <w:rsid w:val="005A7D0D"/>
    <w:rsid w:val="005B1423"/>
    <w:rsid w:val="005B22AB"/>
    <w:rsid w:val="005B34AC"/>
    <w:rsid w:val="005B6D45"/>
    <w:rsid w:val="005C089C"/>
    <w:rsid w:val="005C14B0"/>
    <w:rsid w:val="005C5641"/>
    <w:rsid w:val="005C6458"/>
    <w:rsid w:val="005C67E6"/>
    <w:rsid w:val="005C6DCC"/>
    <w:rsid w:val="005C747B"/>
    <w:rsid w:val="005D1C8F"/>
    <w:rsid w:val="005D2EDC"/>
    <w:rsid w:val="005D4D87"/>
    <w:rsid w:val="005D6305"/>
    <w:rsid w:val="005D6370"/>
    <w:rsid w:val="005D7024"/>
    <w:rsid w:val="005D74B0"/>
    <w:rsid w:val="005E0326"/>
    <w:rsid w:val="005E4012"/>
    <w:rsid w:val="005E4097"/>
    <w:rsid w:val="005E4B8E"/>
    <w:rsid w:val="005E4BBC"/>
    <w:rsid w:val="005E5640"/>
    <w:rsid w:val="005E6A45"/>
    <w:rsid w:val="005F09D4"/>
    <w:rsid w:val="005F1B33"/>
    <w:rsid w:val="005F2CAF"/>
    <w:rsid w:val="005F309B"/>
    <w:rsid w:val="005F6B9A"/>
    <w:rsid w:val="005F6C65"/>
    <w:rsid w:val="005F72A1"/>
    <w:rsid w:val="00600C13"/>
    <w:rsid w:val="00600F9E"/>
    <w:rsid w:val="00602396"/>
    <w:rsid w:val="00603EF8"/>
    <w:rsid w:val="00604B4F"/>
    <w:rsid w:val="006061EB"/>
    <w:rsid w:val="0060634E"/>
    <w:rsid w:val="0061257D"/>
    <w:rsid w:val="006155F7"/>
    <w:rsid w:val="006201CB"/>
    <w:rsid w:val="00620784"/>
    <w:rsid w:val="0062106E"/>
    <w:rsid w:val="0062238F"/>
    <w:rsid w:val="00627970"/>
    <w:rsid w:val="00630413"/>
    <w:rsid w:val="00630CC1"/>
    <w:rsid w:val="006310A2"/>
    <w:rsid w:val="00647549"/>
    <w:rsid w:val="00650B9C"/>
    <w:rsid w:val="00653D42"/>
    <w:rsid w:val="00654584"/>
    <w:rsid w:val="00654C6E"/>
    <w:rsid w:val="006550FB"/>
    <w:rsid w:val="00657482"/>
    <w:rsid w:val="00664747"/>
    <w:rsid w:val="0066782A"/>
    <w:rsid w:val="006714B2"/>
    <w:rsid w:val="006728FC"/>
    <w:rsid w:val="00672AAD"/>
    <w:rsid w:val="00677E71"/>
    <w:rsid w:val="00680C7C"/>
    <w:rsid w:val="00680D4C"/>
    <w:rsid w:val="00680FD2"/>
    <w:rsid w:val="00681207"/>
    <w:rsid w:val="006829B5"/>
    <w:rsid w:val="00683308"/>
    <w:rsid w:val="0068686F"/>
    <w:rsid w:val="00686A58"/>
    <w:rsid w:val="0069040F"/>
    <w:rsid w:val="00690E61"/>
    <w:rsid w:val="00691CEF"/>
    <w:rsid w:val="00692A1D"/>
    <w:rsid w:val="00693364"/>
    <w:rsid w:val="00693AE9"/>
    <w:rsid w:val="00694188"/>
    <w:rsid w:val="00694EFE"/>
    <w:rsid w:val="006A0819"/>
    <w:rsid w:val="006A175F"/>
    <w:rsid w:val="006A525D"/>
    <w:rsid w:val="006A5C9A"/>
    <w:rsid w:val="006A5E00"/>
    <w:rsid w:val="006A7619"/>
    <w:rsid w:val="006B0D71"/>
    <w:rsid w:val="006B10A5"/>
    <w:rsid w:val="006B1D6E"/>
    <w:rsid w:val="006B1FA1"/>
    <w:rsid w:val="006B21A6"/>
    <w:rsid w:val="006B4438"/>
    <w:rsid w:val="006B67AD"/>
    <w:rsid w:val="006C0202"/>
    <w:rsid w:val="006C0833"/>
    <w:rsid w:val="006C4754"/>
    <w:rsid w:val="006C58BD"/>
    <w:rsid w:val="006D006D"/>
    <w:rsid w:val="006D50BA"/>
    <w:rsid w:val="006D5E52"/>
    <w:rsid w:val="006D69C4"/>
    <w:rsid w:val="006E16CF"/>
    <w:rsid w:val="006E2305"/>
    <w:rsid w:val="006E25CF"/>
    <w:rsid w:val="006E53D4"/>
    <w:rsid w:val="006E7E87"/>
    <w:rsid w:val="006F0B03"/>
    <w:rsid w:val="006F3355"/>
    <w:rsid w:val="006F3917"/>
    <w:rsid w:val="006F53F4"/>
    <w:rsid w:val="006F61B5"/>
    <w:rsid w:val="006F6432"/>
    <w:rsid w:val="006F6E22"/>
    <w:rsid w:val="006F74F0"/>
    <w:rsid w:val="006F7705"/>
    <w:rsid w:val="006F7DBD"/>
    <w:rsid w:val="00702BE0"/>
    <w:rsid w:val="007055AE"/>
    <w:rsid w:val="0070579E"/>
    <w:rsid w:val="00705DE1"/>
    <w:rsid w:val="00710F8A"/>
    <w:rsid w:val="00711851"/>
    <w:rsid w:val="007129C6"/>
    <w:rsid w:val="0071363C"/>
    <w:rsid w:val="00715782"/>
    <w:rsid w:val="0072043D"/>
    <w:rsid w:val="0072448A"/>
    <w:rsid w:val="00725391"/>
    <w:rsid w:val="0072744E"/>
    <w:rsid w:val="00727475"/>
    <w:rsid w:val="00731750"/>
    <w:rsid w:val="00732A40"/>
    <w:rsid w:val="00737128"/>
    <w:rsid w:val="00744F37"/>
    <w:rsid w:val="00751415"/>
    <w:rsid w:val="0075250D"/>
    <w:rsid w:val="00753F2C"/>
    <w:rsid w:val="00760E12"/>
    <w:rsid w:val="00760F2C"/>
    <w:rsid w:val="00763CD8"/>
    <w:rsid w:val="00765460"/>
    <w:rsid w:val="00766683"/>
    <w:rsid w:val="00766F4E"/>
    <w:rsid w:val="007712C3"/>
    <w:rsid w:val="00777D2B"/>
    <w:rsid w:val="00781AD0"/>
    <w:rsid w:val="00781D80"/>
    <w:rsid w:val="0078255D"/>
    <w:rsid w:val="00786F31"/>
    <w:rsid w:val="00790ECB"/>
    <w:rsid w:val="00792956"/>
    <w:rsid w:val="00794A72"/>
    <w:rsid w:val="00795247"/>
    <w:rsid w:val="00795BD8"/>
    <w:rsid w:val="007A0867"/>
    <w:rsid w:val="007A25DD"/>
    <w:rsid w:val="007A56CD"/>
    <w:rsid w:val="007A5ECD"/>
    <w:rsid w:val="007A6BEF"/>
    <w:rsid w:val="007A784E"/>
    <w:rsid w:val="007B7F19"/>
    <w:rsid w:val="007C2B19"/>
    <w:rsid w:val="007C3E09"/>
    <w:rsid w:val="007C408D"/>
    <w:rsid w:val="007C4CCF"/>
    <w:rsid w:val="007C6BD3"/>
    <w:rsid w:val="007D12F8"/>
    <w:rsid w:val="007D1639"/>
    <w:rsid w:val="007E323F"/>
    <w:rsid w:val="007E6277"/>
    <w:rsid w:val="007E682A"/>
    <w:rsid w:val="007E7FBB"/>
    <w:rsid w:val="007F1347"/>
    <w:rsid w:val="007F1978"/>
    <w:rsid w:val="007F3FFA"/>
    <w:rsid w:val="007F449F"/>
    <w:rsid w:val="007F4F8A"/>
    <w:rsid w:val="007F683F"/>
    <w:rsid w:val="007F7223"/>
    <w:rsid w:val="007F7518"/>
    <w:rsid w:val="008003E0"/>
    <w:rsid w:val="00802113"/>
    <w:rsid w:val="00804E93"/>
    <w:rsid w:val="00805D5E"/>
    <w:rsid w:val="008060F7"/>
    <w:rsid w:val="00806BEB"/>
    <w:rsid w:val="008111F1"/>
    <w:rsid w:val="008112E9"/>
    <w:rsid w:val="008114A6"/>
    <w:rsid w:val="00811D09"/>
    <w:rsid w:val="00812FB9"/>
    <w:rsid w:val="008140AC"/>
    <w:rsid w:val="008168B4"/>
    <w:rsid w:val="008207AE"/>
    <w:rsid w:val="008227EF"/>
    <w:rsid w:val="00822846"/>
    <w:rsid w:val="008250AE"/>
    <w:rsid w:val="00827909"/>
    <w:rsid w:val="00830C82"/>
    <w:rsid w:val="00830EC4"/>
    <w:rsid w:val="00833951"/>
    <w:rsid w:val="00834D10"/>
    <w:rsid w:val="008356D0"/>
    <w:rsid w:val="00842372"/>
    <w:rsid w:val="008425D4"/>
    <w:rsid w:val="00845B29"/>
    <w:rsid w:val="0084632C"/>
    <w:rsid w:val="00846D32"/>
    <w:rsid w:val="00852DB9"/>
    <w:rsid w:val="00854DA2"/>
    <w:rsid w:val="00856FF5"/>
    <w:rsid w:val="008579E9"/>
    <w:rsid w:val="008629A1"/>
    <w:rsid w:val="00866510"/>
    <w:rsid w:val="00866F5C"/>
    <w:rsid w:val="008672D5"/>
    <w:rsid w:val="00873033"/>
    <w:rsid w:val="0087351F"/>
    <w:rsid w:val="00873FAD"/>
    <w:rsid w:val="00874EE8"/>
    <w:rsid w:val="008762E6"/>
    <w:rsid w:val="0087662E"/>
    <w:rsid w:val="00882427"/>
    <w:rsid w:val="0088365F"/>
    <w:rsid w:val="00883ACE"/>
    <w:rsid w:val="008847B5"/>
    <w:rsid w:val="00886508"/>
    <w:rsid w:val="00887887"/>
    <w:rsid w:val="00894906"/>
    <w:rsid w:val="008A08C1"/>
    <w:rsid w:val="008A0CBB"/>
    <w:rsid w:val="008A1655"/>
    <w:rsid w:val="008A352D"/>
    <w:rsid w:val="008A60EC"/>
    <w:rsid w:val="008B0B76"/>
    <w:rsid w:val="008B50FE"/>
    <w:rsid w:val="008B535D"/>
    <w:rsid w:val="008B59FB"/>
    <w:rsid w:val="008B6170"/>
    <w:rsid w:val="008B6A59"/>
    <w:rsid w:val="008B6EA7"/>
    <w:rsid w:val="008D01B4"/>
    <w:rsid w:val="008D4472"/>
    <w:rsid w:val="008D52EC"/>
    <w:rsid w:val="008D643F"/>
    <w:rsid w:val="008E16B0"/>
    <w:rsid w:val="008E23F1"/>
    <w:rsid w:val="008E2AC2"/>
    <w:rsid w:val="008E3CD1"/>
    <w:rsid w:val="008E481E"/>
    <w:rsid w:val="008E4D79"/>
    <w:rsid w:val="008E603F"/>
    <w:rsid w:val="008E607A"/>
    <w:rsid w:val="008E773C"/>
    <w:rsid w:val="008F0D85"/>
    <w:rsid w:val="008F4554"/>
    <w:rsid w:val="008F5285"/>
    <w:rsid w:val="008F7AA8"/>
    <w:rsid w:val="008F7D1E"/>
    <w:rsid w:val="0090561F"/>
    <w:rsid w:val="00914F8C"/>
    <w:rsid w:val="0091538C"/>
    <w:rsid w:val="0091663A"/>
    <w:rsid w:val="00920E65"/>
    <w:rsid w:val="00921DB9"/>
    <w:rsid w:val="00923CC7"/>
    <w:rsid w:val="00924AD7"/>
    <w:rsid w:val="00930190"/>
    <w:rsid w:val="00930F9F"/>
    <w:rsid w:val="00932122"/>
    <w:rsid w:val="00932939"/>
    <w:rsid w:val="00935647"/>
    <w:rsid w:val="00936776"/>
    <w:rsid w:val="00936F42"/>
    <w:rsid w:val="009433F5"/>
    <w:rsid w:val="009437C3"/>
    <w:rsid w:val="00945F89"/>
    <w:rsid w:val="00946626"/>
    <w:rsid w:val="00947246"/>
    <w:rsid w:val="0095163B"/>
    <w:rsid w:val="009528A5"/>
    <w:rsid w:val="00953180"/>
    <w:rsid w:val="009543F5"/>
    <w:rsid w:val="0095739A"/>
    <w:rsid w:val="00966CBB"/>
    <w:rsid w:val="00967D70"/>
    <w:rsid w:val="0097026C"/>
    <w:rsid w:val="00972158"/>
    <w:rsid w:val="009723CF"/>
    <w:rsid w:val="00975D8A"/>
    <w:rsid w:val="00976FDD"/>
    <w:rsid w:val="0098096E"/>
    <w:rsid w:val="0098115F"/>
    <w:rsid w:val="009841AD"/>
    <w:rsid w:val="009850C3"/>
    <w:rsid w:val="00991671"/>
    <w:rsid w:val="00991D71"/>
    <w:rsid w:val="00991E5B"/>
    <w:rsid w:val="00992DEB"/>
    <w:rsid w:val="00993815"/>
    <w:rsid w:val="00993C61"/>
    <w:rsid w:val="00994093"/>
    <w:rsid w:val="00996706"/>
    <w:rsid w:val="00997006"/>
    <w:rsid w:val="00997721"/>
    <w:rsid w:val="009A7572"/>
    <w:rsid w:val="009B0387"/>
    <w:rsid w:val="009B1116"/>
    <w:rsid w:val="009B1E6F"/>
    <w:rsid w:val="009B3159"/>
    <w:rsid w:val="009B6FFD"/>
    <w:rsid w:val="009C28B7"/>
    <w:rsid w:val="009C3884"/>
    <w:rsid w:val="009C3931"/>
    <w:rsid w:val="009D0281"/>
    <w:rsid w:val="009D2871"/>
    <w:rsid w:val="009D31C2"/>
    <w:rsid w:val="009E0492"/>
    <w:rsid w:val="009E1DA1"/>
    <w:rsid w:val="009E236D"/>
    <w:rsid w:val="009E2C17"/>
    <w:rsid w:val="009E2C38"/>
    <w:rsid w:val="009E2F3F"/>
    <w:rsid w:val="009F1745"/>
    <w:rsid w:val="009F5F46"/>
    <w:rsid w:val="009F679D"/>
    <w:rsid w:val="00A02674"/>
    <w:rsid w:val="00A030DD"/>
    <w:rsid w:val="00A03103"/>
    <w:rsid w:val="00A05AEA"/>
    <w:rsid w:val="00A0678B"/>
    <w:rsid w:val="00A070A6"/>
    <w:rsid w:val="00A10904"/>
    <w:rsid w:val="00A10EE2"/>
    <w:rsid w:val="00A12ADB"/>
    <w:rsid w:val="00A15265"/>
    <w:rsid w:val="00A20914"/>
    <w:rsid w:val="00A24A83"/>
    <w:rsid w:val="00A256B2"/>
    <w:rsid w:val="00A25B08"/>
    <w:rsid w:val="00A3023A"/>
    <w:rsid w:val="00A302B8"/>
    <w:rsid w:val="00A30919"/>
    <w:rsid w:val="00A31D23"/>
    <w:rsid w:val="00A35016"/>
    <w:rsid w:val="00A36AF8"/>
    <w:rsid w:val="00A409A9"/>
    <w:rsid w:val="00A41932"/>
    <w:rsid w:val="00A4215C"/>
    <w:rsid w:val="00A421CA"/>
    <w:rsid w:val="00A44660"/>
    <w:rsid w:val="00A46A2E"/>
    <w:rsid w:val="00A47FC5"/>
    <w:rsid w:val="00A521C1"/>
    <w:rsid w:val="00A53C01"/>
    <w:rsid w:val="00A54E0B"/>
    <w:rsid w:val="00A558BF"/>
    <w:rsid w:val="00A55DF6"/>
    <w:rsid w:val="00A57537"/>
    <w:rsid w:val="00A5774D"/>
    <w:rsid w:val="00A628A8"/>
    <w:rsid w:val="00A6290C"/>
    <w:rsid w:val="00A64EFF"/>
    <w:rsid w:val="00A659F6"/>
    <w:rsid w:val="00A65FA6"/>
    <w:rsid w:val="00A6692E"/>
    <w:rsid w:val="00A67085"/>
    <w:rsid w:val="00A742B9"/>
    <w:rsid w:val="00A7644A"/>
    <w:rsid w:val="00A7798C"/>
    <w:rsid w:val="00A77A35"/>
    <w:rsid w:val="00A831A6"/>
    <w:rsid w:val="00A8455F"/>
    <w:rsid w:val="00A906B1"/>
    <w:rsid w:val="00AA0FA2"/>
    <w:rsid w:val="00AA1E5B"/>
    <w:rsid w:val="00AA2AA1"/>
    <w:rsid w:val="00AA33C1"/>
    <w:rsid w:val="00AA3E84"/>
    <w:rsid w:val="00AA53B5"/>
    <w:rsid w:val="00AA74A8"/>
    <w:rsid w:val="00AA7528"/>
    <w:rsid w:val="00AB143B"/>
    <w:rsid w:val="00AB1D31"/>
    <w:rsid w:val="00AB2B32"/>
    <w:rsid w:val="00AB39CF"/>
    <w:rsid w:val="00AB5250"/>
    <w:rsid w:val="00AB556A"/>
    <w:rsid w:val="00AB7862"/>
    <w:rsid w:val="00AC0781"/>
    <w:rsid w:val="00AC38C7"/>
    <w:rsid w:val="00AC579A"/>
    <w:rsid w:val="00AC5C95"/>
    <w:rsid w:val="00AC678E"/>
    <w:rsid w:val="00AC7DB6"/>
    <w:rsid w:val="00AD029C"/>
    <w:rsid w:val="00AD04EB"/>
    <w:rsid w:val="00AD547A"/>
    <w:rsid w:val="00AD60DC"/>
    <w:rsid w:val="00AD7BD2"/>
    <w:rsid w:val="00AE11FB"/>
    <w:rsid w:val="00AE1E18"/>
    <w:rsid w:val="00AE654F"/>
    <w:rsid w:val="00AE784F"/>
    <w:rsid w:val="00AF1BDB"/>
    <w:rsid w:val="00AF3565"/>
    <w:rsid w:val="00AF3BE9"/>
    <w:rsid w:val="00AF4F68"/>
    <w:rsid w:val="00AF50AD"/>
    <w:rsid w:val="00AF6BEB"/>
    <w:rsid w:val="00B03CD2"/>
    <w:rsid w:val="00B04B34"/>
    <w:rsid w:val="00B04CBC"/>
    <w:rsid w:val="00B04D8D"/>
    <w:rsid w:val="00B06832"/>
    <w:rsid w:val="00B07838"/>
    <w:rsid w:val="00B110EF"/>
    <w:rsid w:val="00B111F7"/>
    <w:rsid w:val="00B1262F"/>
    <w:rsid w:val="00B14FC1"/>
    <w:rsid w:val="00B2106D"/>
    <w:rsid w:val="00B22C27"/>
    <w:rsid w:val="00B251CD"/>
    <w:rsid w:val="00B30B71"/>
    <w:rsid w:val="00B31831"/>
    <w:rsid w:val="00B32392"/>
    <w:rsid w:val="00B3269F"/>
    <w:rsid w:val="00B33209"/>
    <w:rsid w:val="00B33F8A"/>
    <w:rsid w:val="00B34482"/>
    <w:rsid w:val="00B34581"/>
    <w:rsid w:val="00B34E69"/>
    <w:rsid w:val="00B35627"/>
    <w:rsid w:val="00B37713"/>
    <w:rsid w:val="00B3792E"/>
    <w:rsid w:val="00B437BD"/>
    <w:rsid w:val="00B44D2C"/>
    <w:rsid w:val="00B45F5B"/>
    <w:rsid w:val="00B479AC"/>
    <w:rsid w:val="00B47FEA"/>
    <w:rsid w:val="00B5546F"/>
    <w:rsid w:val="00B56306"/>
    <w:rsid w:val="00B5707F"/>
    <w:rsid w:val="00B60BDD"/>
    <w:rsid w:val="00B6124B"/>
    <w:rsid w:val="00B62822"/>
    <w:rsid w:val="00B63902"/>
    <w:rsid w:val="00B67072"/>
    <w:rsid w:val="00B70D75"/>
    <w:rsid w:val="00B72480"/>
    <w:rsid w:val="00B756DA"/>
    <w:rsid w:val="00B76500"/>
    <w:rsid w:val="00B7707A"/>
    <w:rsid w:val="00B77700"/>
    <w:rsid w:val="00B85A9B"/>
    <w:rsid w:val="00B85CAD"/>
    <w:rsid w:val="00B876D0"/>
    <w:rsid w:val="00B90B49"/>
    <w:rsid w:val="00B911B8"/>
    <w:rsid w:val="00B914AB"/>
    <w:rsid w:val="00B914F0"/>
    <w:rsid w:val="00B9185C"/>
    <w:rsid w:val="00B94107"/>
    <w:rsid w:val="00B94FF8"/>
    <w:rsid w:val="00B955C9"/>
    <w:rsid w:val="00B95E99"/>
    <w:rsid w:val="00B96796"/>
    <w:rsid w:val="00BA1DC3"/>
    <w:rsid w:val="00BA2EC9"/>
    <w:rsid w:val="00BA4CC4"/>
    <w:rsid w:val="00BB129D"/>
    <w:rsid w:val="00BB17D1"/>
    <w:rsid w:val="00BB1CAC"/>
    <w:rsid w:val="00BB226C"/>
    <w:rsid w:val="00BB3674"/>
    <w:rsid w:val="00BB6FA0"/>
    <w:rsid w:val="00BC1380"/>
    <w:rsid w:val="00BC3A22"/>
    <w:rsid w:val="00BC452B"/>
    <w:rsid w:val="00BC4909"/>
    <w:rsid w:val="00BC62D1"/>
    <w:rsid w:val="00BC6C18"/>
    <w:rsid w:val="00BC6D44"/>
    <w:rsid w:val="00BD19DB"/>
    <w:rsid w:val="00BD2BE5"/>
    <w:rsid w:val="00BD464E"/>
    <w:rsid w:val="00BD48D1"/>
    <w:rsid w:val="00BD66B3"/>
    <w:rsid w:val="00BD7638"/>
    <w:rsid w:val="00BE6733"/>
    <w:rsid w:val="00BE76AB"/>
    <w:rsid w:val="00BF032F"/>
    <w:rsid w:val="00BF425F"/>
    <w:rsid w:val="00BF6002"/>
    <w:rsid w:val="00C016C3"/>
    <w:rsid w:val="00C10166"/>
    <w:rsid w:val="00C16CCF"/>
    <w:rsid w:val="00C17844"/>
    <w:rsid w:val="00C17B26"/>
    <w:rsid w:val="00C206AF"/>
    <w:rsid w:val="00C219D7"/>
    <w:rsid w:val="00C2371C"/>
    <w:rsid w:val="00C24CFC"/>
    <w:rsid w:val="00C27271"/>
    <w:rsid w:val="00C3094D"/>
    <w:rsid w:val="00C30A6D"/>
    <w:rsid w:val="00C311F6"/>
    <w:rsid w:val="00C3551A"/>
    <w:rsid w:val="00C36EC6"/>
    <w:rsid w:val="00C40AE3"/>
    <w:rsid w:val="00C42E3B"/>
    <w:rsid w:val="00C43EA3"/>
    <w:rsid w:val="00C44AEB"/>
    <w:rsid w:val="00C45457"/>
    <w:rsid w:val="00C474AD"/>
    <w:rsid w:val="00C50934"/>
    <w:rsid w:val="00C55464"/>
    <w:rsid w:val="00C56879"/>
    <w:rsid w:val="00C57951"/>
    <w:rsid w:val="00C60BB9"/>
    <w:rsid w:val="00C628D8"/>
    <w:rsid w:val="00C62BF5"/>
    <w:rsid w:val="00C63689"/>
    <w:rsid w:val="00C652BE"/>
    <w:rsid w:val="00C67AEB"/>
    <w:rsid w:val="00C702E1"/>
    <w:rsid w:val="00C70828"/>
    <w:rsid w:val="00C71121"/>
    <w:rsid w:val="00C745BE"/>
    <w:rsid w:val="00C77882"/>
    <w:rsid w:val="00C80B36"/>
    <w:rsid w:val="00C83206"/>
    <w:rsid w:val="00C83ECD"/>
    <w:rsid w:val="00C845D9"/>
    <w:rsid w:val="00C92F56"/>
    <w:rsid w:val="00C932C9"/>
    <w:rsid w:val="00C9604F"/>
    <w:rsid w:val="00C97501"/>
    <w:rsid w:val="00CA035D"/>
    <w:rsid w:val="00CA2915"/>
    <w:rsid w:val="00CA2D2A"/>
    <w:rsid w:val="00CA37D1"/>
    <w:rsid w:val="00CA51A2"/>
    <w:rsid w:val="00CB11C6"/>
    <w:rsid w:val="00CB3E3B"/>
    <w:rsid w:val="00CB4168"/>
    <w:rsid w:val="00CC7653"/>
    <w:rsid w:val="00CD1F0F"/>
    <w:rsid w:val="00CD499D"/>
    <w:rsid w:val="00CE1077"/>
    <w:rsid w:val="00CE235C"/>
    <w:rsid w:val="00CE5404"/>
    <w:rsid w:val="00CF4B94"/>
    <w:rsid w:val="00CF56FC"/>
    <w:rsid w:val="00CF5B38"/>
    <w:rsid w:val="00CF5BE0"/>
    <w:rsid w:val="00D00D5C"/>
    <w:rsid w:val="00D012AE"/>
    <w:rsid w:val="00D03A80"/>
    <w:rsid w:val="00D03AD1"/>
    <w:rsid w:val="00D07AB9"/>
    <w:rsid w:val="00D113D7"/>
    <w:rsid w:val="00D11717"/>
    <w:rsid w:val="00D123A3"/>
    <w:rsid w:val="00D126C9"/>
    <w:rsid w:val="00D13A01"/>
    <w:rsid w:val="00D1512A"/>
    <w:rsid w:val="00D1728C"/>
    <w:rsid w:val="00D179C0"/>
    <w:rsid w:val="00D17EE0"/>
    <w:rsid w:val="00D2141B"/>
    <w:rsid w:val="00D2612F"/>
    <w:rsid w:val="00D27B91"/>
    <w:rsid w:val="00D3309E"/>
    <w:rsid w:val="00D34C15"/>
    <w:rsid w:val="00D36126"/>
    <w:rsid w:val="00D36F4F"/>
    <w:rsid w:val="00D378B4"/>
    <w:rsid w:val="00D37ACB"/>
    <w:rsid w:val="00D37D33"/>
    <w:rsid w:val="00D41D1A"/>
    <w:rsid w:val="00D4229E"/>
    <w:rsid w:val="00D425D9"/>
    <w:rsid w:val="00D42D9D"/>
    <w:rsid w:val="00D43EE8"/>
    <w:rsid w:val="00D51F31"/>
    <w:rsid w:val="00D52DB9"/>
    <w:rsid w:val="00D5503E"/>
    <w:rsid w:val="00D567FE"/>
    <w:rsid w:val="00D601C3"/>
    <w:rsid w:val="00D61AE5"/>
    <w:rsid w:val="00D61DA3"/>
    <w:rsid w:val="00D626BD"/>
    <w:rsid w:val="00D66355"/>
    <w:rsid w:val="00D67D91"/>
    <w:rsid w:val="00D707BD"/>
    <w:rsid w:val="00D70DBD"/>
    <w:rsid w:val="00D7250E"/>
    <w:rsid w:val="00D73996"/>
    <w:rsid w:val="00D75FC5"/>
    <w:rsid w:val="00D80A36"/>
    <w:rsid w:val="00D828E5"/>
    <w:rsid w:val="00D82F03"/>
    <w:rsid w:val="00D8344D"/>
    <w:rsid w:val="00D853B3"/>
    <w:rsid w:val="00D857E3"/>
    <w:rsid w:val="00D85A2F"/>
    <w:rsid w:val="00D85E8D"/>
    <w:rsid w:val="00D878BD"/>
    <w:rsid w:val="00D9102A"/>
    <w:rsid w:val="00D92B1F"/>
    <w:rsid w:val="00D93C2B"/>
    <w:rsid w:val="00D96195"/>
    <w:rsid w:val="00DA1080"/>
    <w:rsid w:val="00DA1DAE"/>
    <w:rsid w:val="00DA2952"/>
    <w:rsid w:val="00DA4D0A"/>
    <w:rsid w:val="00DB0756"/>
    <w:rsid w:val="00DB37A2"/>
    <w:rsid w:val="00DB42A8"/>
    <w:rsid w:val="00DB5E0B"/>
    <w:rsid w:val="00DB7405"/>
    <w:rsid w:val="00DC00FC"/>
    <w:rsid w:val="00DC011E"/>
    <w:rsid w:val="00DC07DF"/>
    <w:rsid w:val="00DC375B"/>
    <w:rsid w:val="00DC487C"/>
    <w:rsid w:val="00DC7113"/>
    <w:rsid w:val="00DD0C39"/>
    <w:rsid w:val="00DD2ABA"/>
    <w:rsid w:val="00DD3018"/>
    <w:rsid w:val="00DD5C5C"/>
    <w:rsid w:val="00DD7470"/>
    <w:rsid w:val="00DE1F1E"/>
    <w:rsid w:val="00DE7E1B"/>
    <w:rsid w:val="00DF013A"/>
    <w:rsid w:val="00DF0877"/>
    <w:rsid w:val="00DF2604"/>
    <w:rsid w:val="00DF26DA"/>
    <w:rsid w:val="00DF3CC6"/>
    <w:rsid w:val="00DF68FA"/>
    <w:rsid w:val="00DF6F1F"/>
    <w:rsid w:val="00DF7933"/>
    <w:rsid w:val="00E03A69"/>
    <w:rsid w:val="00E10A1B"/>
    <w:rsid w:val="00E114E8"/>
    <w:rsid w:val="00E126C2"/>
    <w:rsid w:val="00E14FA9"/>
    <w:rsid w:val="00E163AE"/>
    <w:rsid w:val="00E21BAA"/>
    <w:rsid w:val="00E23BC3"/>
    <w:rsid w:val="00E24CC6"/>
    <w:rsid w:val="00E25743"/>
    <w:rsid w:val="00E267E9"/>
    <w:rsid w:val="00E275E5"/>
    <w:rsid w:val="00E278FD"/>
    <w:rsid w:val="00E27B70"/>
    <w:rsid w:val="00E3176B"/>
    <w:rsid w:val="00E31A80"/>
    <w:rsid w:val="00E33499"/>
    <w:rsid w:val="00E36FD6"/>
    <w:rsid w:val="00E372C3"/>
    <w:rsid w:val="00E37FEB"/>
    <w:rsid w:val="00E40147"/>
    <w:rsid w:val="00E4176E"/>
    <w:rsid w:val="00E41F68"/>
    <w:rsid w:val="00E429F5"/>
    <w:rsid w:val="00E431B0"/>
    <w:rsid w:val="00E51734"/>
    <w:rsid w:val="00E55944"/>
    <w:rsid w:val="00E5643B"/>
    <w:rsid w:val="00E60E2B"/>
    <w:rsid w:val="00E63F0D"/>
    <w:rsid w:val="00E63FE3"/>
    <w:rsid w:val="00E64971"/>
    <w:rsid w:val="00E739A6"/>
    <w:rsid w:val="00E73D11"/>
    <w:rsid w:val="00E746E4"/>
    <w:rsid w:val="00E75EC2"/>
    <w:rsid w:val="00E7692C"/>
    <w:rsid w:val="00E80337"/>
    <w:rsid w:val="00E82779"/>
    <w:rsid w:val="00E85283"/>
    <w:rsid w:val="00E85460"/>
    <w:rsid w:val="00E8578B"/>
    <w:rsid w:val="00E8712C"/>
    <w:rsid w:val="00E87214"/>
    <w:rsid w:val="00E90D14"/>
    <w:rsid w:val="00E91BD9"/>
    <w:rsid w:val="00E9278C"/>
    <w:rsid w:val="00E9341E"/>
    <w:rsid w:val="00E934C5"/>
    <w:rsid w:val="00E93DC7"/>
    <w:rsid w:val="00E95C97"/>
    <w:rsid w:val="00E971AE"/>
    <w:rsid w:val="00EA1607"/>
    <w:rsid w:val="00EA36D7"/>
    <w:rsid w:val="00EA67C9"/>
    <w:rsid w:val="00EA6A70"/>
    <w:rsid w:val="00EA6AFA"/>
    <w:rsid w:val="00EA7DC3"/>
    <w:rsid w:val="00EB0B68"/>
    <w:rsid w:val="00EB186E"/>
    <w:rsid w:val="00EB2B05"/>
    <w:rsid w:val="00EB2DF0"/>
    <w:rsid w:val="00EB3516"/>
    <w:rsid w:val="00EB36DF"/>
    <w:rsid w:val="00EB3F53"/>
    <w:rsid w:val="00EB46DE"/>
    <w:rsid w:val="00EB546A"/>
    <w:rsid w:val="00EC088C"/>
    <w:rsid w:val="00EC0ACB"/>
    <w:rsid w:val="00EC0D17"/>
    <w:rsid w:val="00EC2E15"/>
    <w:rsid w:val="00EC5476"/>
    <w:rsid w:val="00EC5B1C"/>
    <w:rsid w:val="00EC5D40"/>
    <w:rsid w:val="00EC78D8"/>
    <w:rsid w:val="00ED030C"/>
    <w:rsid w:val="00ED1409"/>
    <w:rsid w:val="00ED43C2"/>
    <w:rsid w:val="00ED5A37"/>
    <w:rsid w:val="00ED5CA7"/>
    <w:rsid w:val="00ED60BD"/>
    <w:rsid w:val="00ED70BA"/>
    <w:rsid w:val="00EE0D54"/>
    <w:rsid w:val="00EE0E3E"/>
    <w:rsid w:val="00EE3A85"/>
    <w:rsid w:val="00EE4517"/>
    <w:rsid w:val="00EE5F0B"/>
    <w:rsid w:val="00EE6199"/>
    <w:rsid w:val="00EE724A"/>
    <w:rsid w:val="00EF1BD1"/>
    <w:rsid w:val="00EF2969"/>
    <w:rsid w:val="00EF29B3"/>
    <w:rsid w:val="00EF5B2F"/>
    <w:rsid w:val="00EF6288"/>
    <w:rsid w:val="00EF6BFB"/>
    <w:rsid w:val="00EF766D"/>
    <w:rsid w:val="00EF792E"/>
    <w:rsid w:val="00F0298A"/>
    <w:rsid w:val="00F047AA"/>
    <w:rsid w:val="00F053FB"/>
    <w:rsid w:val="00F05708"/>
    <w:rsid w:val="00F109E8"/>
    <w:rsid w:val="00F10D4F"/>
    <w:rsid w:val="00F11B7E"/>
    <w:rsid w:val="00F1523C"/>
    <w:rsid w:val="00F16C07"/>
    <w:rsid w:val="00F178AD"/>
    <w:rsid w:val="00F22915"/>
    <w:rsid w:val="00F25D00"/>
    <w:rsid w:val="00F26015"/>
    <w:rsid w:val="00F305F8"/>
    <w:rsid w:val="00F37AE1"/>
    <w:rsid w:val="00F46C9A"/>
    <w:rsid w:val="00F4754D"/>
    <w:rsid w:val="00F50103"/>
    <w:rsid w:val="00F50562"/>
    <w:rsid w:val="00F519B4"/>
    <w:rsid w:val="00F60DCE"/>
    <w:rsid w:val="00F61A5D"/>
    <w:rsid w:val="00F63057"/>
    <w:rsid w:val="00F644C1"/>
    <w:rsid w:val="00F64F62"/>
    <w:rsid w:val="00F64F98"/>
    <w:rsid w:val="00F656ED"/>
    <w:rsid w:val="00F67C43"/>
    <w:rsid w:val="00F7095B"/>
    <w:rsid w:val="00F70C2D"/>
    <w:rsid w:val="00F716BB"/>
    <w:rsid w:val="00F73A7E"/>
    <w:rsid w:val="00F7404C"/>
    <w:rsid w:val="00F757A0"/>
    <w:rsid w:val="00F81535"/>
    <w:rsid w:val="00F834AC"/>
    <w:rsid w:val="00F9447D"/>
    <w:rsid w:val="00FA0228"/>
    <w:rsid w:val="00FA0E4E"/>
    <w:rsid w:val="00FA2F2D"/>
    <w:rsid w:val="00FA4BD5"/>
    <w:rsid w:val="00FA5A31"/>
    <w:rsid w:val="00FB003A"/>
    <w:rsid w:val="00FB19D3"/>
    <w:rsid w:val="00FB2A14"/>
    <w:rsid w:val="00FB386F"/>
    <w:rsid w:val="00FB3DE6"/>
    <w:rsid w:val="00FB585E"/>
    <w:rsid w:val="00FB7670"/>
    <w:rsid w:val="00FB7FE0"/>
    <w:rsid w:val="00FC0065"/>
    <w:rsid w:val="00FC0687"/>
    <w:rsid w:val="00FC0856"/>
    <w:rsid w:val="00FC167A"/>
    <w:rsid w:val="00FC2734"/>
    <w:rsid w:val="00FC3757"/>
    <w:rsid w:val="00FC5791"/>
    <w:rsid w:val="00FC73F2"/>
    <w:rsid w:val="00FD13C5"/>
    <w:rsid w:val="00FD2BF5"/>
    <w:rsid w:val="00FD4F2D"/>
    <w:rsid w:val="00FD5C20"/>
    <w:rsid w:val="00FE1A3C"/>
    <w:rsid w:val="00FE23AF"/>
    <w:rsid w:val="00FE76C7"/>
    <w:rsid w:val="00FF2493"/>
    <w:rsid w:val="00FF3E92"/>
    <w:rsid w:val="00FF7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1E44E8E"/>
  <w15:docId w15:val="{354BCA99-9BD2-4695-A7DF-ADEC50FEDF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before="240" w:after="160"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 w:qFormat="1"/>
    <w:lsdException w:name="annotation text" w:semiHidden="1" w:unhideWhenUsed="1" w:qFormat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 w:qFormat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EB36DF"/>
  </w:style>
  <w:style w:type="paragraph" w:styleId="Nagwek1">
    <w:name w:val="heading 1"/>
    <w:basedOn w:val="Normalny"/>
    <w:next w:val="Normalny"/>
    <w:link w:val="Nagwek1Znak"/>
    <w:autoRedefine/>
    <w:uiPriority w:val="99"/>
    <w:qFormat/>
    <w:rsid w:val="00D37D33"/>
    <w:pPr>
      <w:keepNext/>
      <w:keepLines/>
      <w:pBdr>
        <w:top w:val="single" w:sz="12" w:space="1" w:color="auto"/>
        <w:left w:val="single" w:sz="12" w:space="4" w:color="auto"/>
        <w:bottom w:val="single" w:sz="12" w:space="1" w:color="auto"/>
        <w:right w:val="single" w:sz="12" w:space="4" w:color="auto"/>
        <w:between w:val="single" w:sz="4" w:space="1" w:color="auto"/>
        <w:bar w:val="single" w:sz="4" w:color="auto"/>
      </w:pBdr>
      <w:shd w:val="clear" w:color="auto" w:fill="2F5496" w:themeFill="accent5" w:themeFillShade="BF"/>
      <w:spacing w:after="0" w:line="240" w:lineRule="auto"/>
      <w:outlineLvl w:val="0"/>
    </w:pPr>
    <w:rPr>
      <w:rFonts w:ascii="Bookman Old Style" w:eastAsia="Times New Roman" w:hAnsi="Bookman Old Style" w:cstheme="majorBidi"/>
      <w:color w:val="FFFFFF" w:themeColor="background1"/>
      <w:sz w:val="24"/>
      <w:szCs w:val="24"/>
      <w:lang w:eastAsia="pl-PL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8D52EC"/>
    <w:pPr>
      <w:keepNext/>
      <w:keepLines/>
      <w:pBdr>
        <w:top w:val="single" w:sz="12" w:space="1" w:color="auto"/>
        <w:left w:val="single" w:sz="12" w:space="4" w:color="auto"/>
        <w:bottom w:val="single" w:sz="12" w:space="1" w:color="auto"/>
        <w:right w:val="single" w:sz="12" w:space="4" w:color="auto"/>
      </w:pBdr>
      <w:shd w:val="clear" w:color="auto" w:fill="2E74B5" w:themeFill="accent1" w:themeFillShade="BF"/>
      <w:spacing w:before="40" w:after="0"/>
      <w:outlineLvl w:val="1"/>
    </w:pPr>
    <w:rPr>
      <w:rFonts w:ascii="Bookman Old Style" w:eastAsiaTheme="majorEastAsia" w:hAnsi="Bookman Old Style" w:cstheme="majorBidi"/>
      <w:sz w:val="24"/>
      <w:szCs w:val="26"/>
    </w:rPr>
  </w:style>
  <w:style w:type="paragraph" w:styleId="Nagwek3">
    <w:name w:val="heading 3"/>
    <w:basedOn w:val="Normalny"/>
    <w:next w:val="Normalny"/>
    <w:link w:val="Nagwek3Znak"/>
    <w:autoRedefine/>
    <w:uiPriority w:val="9"/>
    <w:unhideWhenUsed/>
    <w:qFormat/>
    <w:rsid w:val="009F1745"/>
    <w:pPr>
      <w:keepNext/>
      <w:keepLines/>
      <w:pBdr>
        <w:top w:val="single" w:sz="12" w:space="1" w:color="auto"/>
        <w:left w:val="single" w:sz="12" w:space="4" w:color="auto"/>
        <w:bottom w:val="single" w:sz="12" w:space="1" w:color="auto"/>
        <w:right w:val="single" w:sz="12" w:space="4" w:color="auto"/>
      </w:pBdr>
      <w:shd w:val="clear" w:color="auto" w:fill="9CC2E5" w:themeFill="accent1" w:themeFillTint="99"/>
      <w:spacing w:before="40" w:after="0"/>
      <w:outlineLvl w:val="2"/>
    </w:pPr>
    <w:rPr>
      <w:rFonts w:ascii="Bookman Old Style" w:eastAsiaTheme="majorEastAsia" w:hAnsi="Bookman Old Style" w:cstheme="majorBidi"/>
      <w:szCs w:val="24"/>
    </w:rPr>
  </w:style>
  <w:style w:type="paragraph" w:styleId="Nagwek4">
    <w:name w:val="heading 4"/>
    <w:basedOn w:val="Normalny"/>
    <w:next w:val="Normalny"/>
    <w:link w:val="Nagwek4Znak"/>
    <w:autoRedefine/>
    <w:uiPriority w:val="9"/>
    <w:unhideWhenUsed/>
    <w:qFormat/>
    <w:rsid w:val="006714B2"/>
    <w:pPr>
      <w:keepNext/>
      <w:keepLines/>
      <w:pBdr>
        <w:top w:val="single" w:sz="12" w:space="1" w:color="auto"/>
        <w:left w:val="single" w:sz="12" w:space="4" w:color="auto"/>
        <w:bottom w:val="single" w:sz="12" w:space="1" w:color="auto"/>
        <w:right w:val="single" w:sz="12" w:space="4" w:color="auto"/>
      </w:pBdr>
      <w:shd w:val="clear" w:color="auto" w:fill="DEEAF6" w:themeFill="accent1" w:themeFillTint="33"/>
      <w:spacing w:before="40" w:after="0"/>
      <w:outlineLvl w:val="3"/>
    </w:pPr>
    <w:rPr>
      <w:rFonts w:ascii="Bookman Old Style" w:eastAsia="Times New Roman" w:hAnsi="Bookman Old Style" w:cstheme="majorBidi"/>
      <w:i/>
      <w:iCs/>
      <w:lang w:eastAsia="pl-PL"/>
    </w:rPr>
  </w:style>
  <w:style w:type="paragraph" w:styleId="Nagwek5">
    <w:name w:val="heading 5"/>
    <w:basedOn w:val="Normalny"/>
    <w:next w:val="Bezodstpw"/>
    <w:link w:val="Nagwek5Znak"/>
    <w:uiPriority w:val="9"/>
    <w:unhideWhenUsed/>
    <w:qFormat/>
    <w:rsid w:val="006714B2"/>
    <w:pPr>
      <w:keepNext/>
      <w:keepLines/>
      <w:pBdr>
        <w:top w:val="single" w:sz="12" w:space="1" w:color="auto"/>
        <w:left w:val="single" w:sz="12" w:space="4" w:color="auto"/>
        <w:bottom w:val="single" w:sz="12" w:space="1" w:color="auto"/>
        <w:right w:val="single" w:sz="12" w:space="4" w:color="auto"/>
      </w:pBdr>
      <w:shd w:val="clear" w:color="auto" w:fill="DEEAF6" w:themeFill="accent1" w:themeFillTint="33"/>
      <w:spacing w:before="0" w:after="0"/>
      <w:jc w:val="left"/>
      <w:outlineLvl w:val="4"/>
    </w:pPr>
    <w:rPr>
      <w:rFonts w:ascii="Bookman Old Style" w:eastAsiaTheme="majorEastAsia" w:hAnsi="Bookman Old Style" w:cstheme="majorBidi"/>
      <w:i/>
      <w:color w:val="2E74B5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unhideWhenUsed/>
    <w:qFormat/>
    <w:rsid w:val="00EC78D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unhideWhenUsed/>
    <w:qFormat/>
    <w:rsid w:val="00EC78D8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Nagwek8">
    <w:name w:val="heading 8"/>
    <w:basedOn w:val="Normalny"/>
    <w:next w:val="Normalny"/>
    <w:link w:val="Nagwek8Znak"/>
    <w:uiPriority w:val="9"/>
    <w:unhideWhenUsed/>
    <w:qFormat/>
    <w:rsid w:val="00307FA6"/>
    <w:pPr>
      <w:keepNext/>
      <w:keepLines/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  <w:shd w:val="clear" w:color="auto" w:fill="2E74B5" w:themeFill="accent1" w:themeFillShade="BF"/>
      <w:spacing w:before="0" w:after="0" w:line="240" w:lineRule="auto"/>
      <w:outlineLvl w:val="7"/>
    </w:pPr>
    <w:rPr>
      <w:rFonts w:ascii="Bookman Old Style" w:eastAsiaTheme="majorEastAsia" w:hAnsi="Bookman Old Style" w:cstheme="majorBidi"/>
      <w:color w:val="BDD6EE" w:themeColor="accent1" w:themeTint="66"/>
      <w:sz w:val="20"/>
      <w:szCs w:val="21"/>
    </w:rPr>
  </w:style>
  <w:style w:type="paragraph" w:styleId="Nagwek9">
    <w:name w:val="heading 9"/>
    <w:basedOn w:val="Normalny"/>
    <w:next w:val="Normalny"/>
    <w:link w:val="Nagwek9Znak"/>
    <w:uiPriority w:val="9"/>
    <w:unhideWhenUsed/>
    <w:qFormat/>
    <w:rsid w:val="00C219D7"/>
    <w:pPr>
      <w:keepNext/>
      <w:keepLines/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  <w:shd w:val="clear" w:color="auto" w:fill="2F5496" w:themeFill="accent5" w:themeFillShade="BF"/>
      <w:spacing w:before="120" w:after="120" w:line="240" w:lineRule="auto"/>
      <w:outlineLvl w:val="8"/>
    </w:pPr>
    <w:rPr>
      <w:rFonts w:ascii="Bookman Old Style" w:eastAsiaTheme="majorEastAsia" w:hAnsi="Bookman Old Style" w:cstheme="majorBidi"/>
      <w:iCs/>
      <w:color w:val="FFFFFF" w:themeColor="background1"/>
      <w:sz w:val="20"/>
      <w:szCs w:val="2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9"/>
    <w:rsid w:val="00D37D33"/>
    <w:rPr>
      <w:rFonts w:ascii="Bookman Old Style" w:eastAsia="Times New Roman" w:hAnsi="Bookman Old Style" w:cstheme="majorBidi"/>
      <w:color w:val="FFFFFF" w:themeColor="background1"/>
      <w:sz w:val="24"/>
      <w:szCs w:val="24"/>
      <w:shd w:val="clear" w:color="auto" w:fill="2F5496" w:themeFill="accent5" w:themeFillShade="BF"/>
      <w:lang w:eastAsia="pl-PL"/>
    </w:rPr>
  </w:style>
  <w:style w:type="character" w:customStyle="1" w:styleId="Nagwek2Znak">
    <w:name w:val="Nagłówek 2 Znak"/>
    <w:basedOn w:val="Domylnaczcionkaakapitu"/>
    <w:link w:val="Nagwek2"/>
    <w:uiPriority w:val="9"/>
    <w:rsid w:val="008D52EC"/>
    <w:rPr>
      <w:rFonts w:ascii="Bookman Old Style" w:eastAsiaTheme="majorEastAsia" w:hAnsi="Bookman Old Style" w:cstheme="majorBidi"/>
      <w:sz w:val="24"/>
      <w:szCs w:val="26"/>
      <w:shd w:val="clear" w:color="auto" w:fill="2E74B5" w:themeFill="accent1" w:themeFillShade="BF"/>
    </w:rPr>
  </w:style>
  <w:style w:type="character" w:customStyle="1" w:styleId="Nagwek3Znak">
    <w:name w:val="Nagłówek 3 Znak"/>
    <w:basedOn w:val="Domylnaczcionkaakapitu"/>
    <w:link w:val="Nagwek3"/>
    <w:uiPriority w:val="9"/>
    <w:rsid w:val="009F1745"/>
    <w:rPr>
      <w:rFonts w:ascii="Bookman Old Style" w:eastAsiaTheme="majorEastAsia" w:hAnsi="Bookman Old Style" w:cstheme="majorBidi"/>
      <w:szCs w:val="24"/>
      <w:shd w:val="clear" w:color="auto" w:fill="9CC2E5" w:themeFill="accent1" w:themeFillTint="99"/>
    </w:rPr>
  </w:style>
  <w:style w:type="character" w:customStyle="1" w:styleId="Nagwek4Znak">
    <w:name w:val="Nagłówek 4 Znak"/>
    <w:basedOn w:val="Domylnaczcionkaakapitu"/>
    <w:link w:val="Nagwek4"/>
    <w:uiPriority w:val="9"/>
    <w:rsid w:val="006714B2"/>
    <w:rPr>
      <w:rFonts w:ascii="Bookman Old Style" w:eastAsia="Times New Roman" w:hAnsi="Bookman Old Style" w:cstheme="majorBidi"/>
      <w:i/>
      <w:iCs/>
      <w:shd w:val="clear" w:color="auto" w:fill="DEEAF6" w:themeFill="accent1" w:themeFillTint="33"/>
      <w:lang w:eastAsia="pl-PL"/>
    </w:rPr>
  </w:style>
  <w:style w:type="paragraph" w:styleId="Bezodstpw">
    <w:name w:val="No Spacing"/>
    <w:uiPriority w:val="1"/>
    <w:qFormat/>
    <w:rsid w:val="006714B2"/>
    <w:pPr>
      <w:spacing w:before="0" w:after="0" w:line="240" w:lineRule="auto"/>
    </w:pPr>
  </w:style>
  <w:style w:type="character" w:customStyle="1" w:styleId="Nagwek5Znak">
    <w:name w:val="Nagłówek 5 Znak"/>
    <w:basedOn w:val="Domylnaczcionkaakapitu"/>
    <w:link w:val="Nagwek5"/>
    <w:uiPriority w:val="9"/>
    <w:rsid w:val="006714B2"/>
    <w:rPr>
      <w:rFonts w:ascii="Bookman Old Style" w:eastAsiaTheme="majorEastAsia" w:hAnsi="Bookman Old Style" w:cstheme="majorBidi"/>
      <w:i/>
      <w:color w:val="2E74B5" w:themeColor="accent1" w:themeShade="BF"/>
      <w:shd w:val="clear" w:color="auto" w:fill="DEEAF6" w:themeFill="accent1" w:themeFillTint="33"/>
    </w:rPr>
  </w:style>
  <w:style w:type="character" w:customStyle="1" w:styleId="Nagwek6Znak">
    <w:name w:val="Nagłówek 6 Znak"/>
    <w:basedOn w:val="Domylnaczcionkaakapitu"/>
    <w:link w:val="Nagwek6"/>
    <w:uiPriority w:val="9"/>
    <w:rsid w:val="00EC78D8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rsid w:val="00EC78D8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Nagwek8Znak">
    <w:name w:val="Nagłówek 8 Znak"/>
    <w:basedOn w:val="Domylnaczcionkaakapitu"/>
    <w:link w:val="Nagwek8"/>
    <w:uiPriority w:val="9"/>
    <w:rsid w:val="00307FA6"/>
    <w:rPr>
      <w:rFonts w:ascii="Bookman Old Style" w:eastAsiaTheme="majorEastAsia" w:hAnsi="Bookman Old Style" w:cstheme="majorBidi"/>
      <w:color w:val="BDD6EE" w:themeColor="accent1" w:themeTint="66"/>
      <w:sz w:val="20"/>
      <w:szCs w:val="21"/>
      <w:shd w:val="clear" w:color="auto" w:fill="2E74B5" w:themeFill="accent1" w:themeFillShade="BF"/>
    </w:rPr>
  </w:style>
  <w:style w:type="character" w:customStyle="1" w:styleId="Nagwek9Znak">
    <w:name w:val="Nagłówek 9 Znak"/>
    <w:basedOn w:val="Domylnaczcionkaakapitu"/>
    <w:link w:val="Nagwek9"/>
    <w:uiPriority w:val="9"/>
    <w:rsid w:val="00C219D7"/>
    <w:rPr>
      <w:rFonts w:ascii="Bookman Old Style" w:eastAsiaTheme="majorEastAsia" w:hAnsi="Bookman Old Style" w:cstheme="majorBidi"/>
      <w:iCs/>
      <w:color w:val="FFFFFF" w:themeColor="background1"/>
      <w:sz w:val="20"/>
      <w:szCs w:val="21"/>
      <w:shd w:val="clear" w:color="auto" w:fill="2F5496" w:themeFill="accent5" w:themeFillShade="BF"/>
    </w:rPr>
  </w:style>
  <w:style w:type="paragraph" w:styleId="Stopka">
    <w:name w:val="footer"/>
    <w:basedOn w:val="Normalny"/>
    <w:link w:val="StopkaZnak"/>
    <w:uiPriority w:val="99"/>
    <w:unhideWhenUsed/>
    <w:rsid w:val="0062078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20784"/>
  </w:style>
  <w:style w:type="paragraph" w:styleId="Tekstprzypisudolnego">
    <w:name w:val="footnote text"/>
    <w:aliases w:val="Podrozdział,Footnote,Podrozdzia3,Podrozdzia3 Znak Znak Znak,Tekst przypisu Znak Znak Znak Znak,Tekst przypisu Znak Znak Znak Znak Znak,Tekst przypisu Znak Znak Znak Znak Znak Znak Znak,Fußnote, Znak Znak Znak Znak Znak Znak Znak"/>
    <w:basedOn w:val="Normalny"/>
    <w:link w:val="TekstprzypisudolnegoZnak"/>
    <w:autoRedefine/>
    <w:uiPriority w:val="99"/>
    <w:unhideWhenUsed/>
    <w:qFormat/>
    <w:rsid w:val="008E3CD1"/>
    <w:pPr>
      <w:tabs>
        <w:tab w:val="left" w:pos="0"/>
        <w:tab w:val="left" w:pos="142"/>
      </w:tabs>
      <w:spacing w:before="0" w:after="0" w:line="240" w:lineRule="auto"/>
      <w:ind w:left="142" w:hanging="142"/>
    </w:pPr>
    <w:rPr>
      <w:rFonts w:cstheme="minorHAnsi"/>
      <w:sz w:val="18"/>
      <w:szCs w:val="18"/>
    </w:rPr>
  </w:style>
  <w:style w:type="character" w:customStyle="1" w:styleId="TekstprzypisudolnegoZnak">
    <w:name w:val="Tekst przypisu dolnego Znak"/>
    <w:aliases w:val="Podrozdział Znak,Footnote Znak,Podrozdzia3 Znak,Podrozdzia3 Znak Znak Znak Znak,Tekst przypisu Znak Znak Znak Znak Znak1,Tekst przypisu Znak Znak Znak Znak Znak Znak,Tekst przypisu Znak Znak Znak Znak Znak Znak Znak Znak"/>
    <w:basedOn w:val="Domylnaczcionkaakapitu"/>
    <w:link w:val="Tekstprzypisudolnego"/>
    <w:uiPriority w:val="99"/>
    <w:qFormat/>
    <w:rsid w:val="008E3CD1"/>
    <w:rPr>
      <w:rFonts w:cstheme="minorHAnsi"/>
      <w:sz w:val="18"/>
      <w:szCs w:val="18"/>
    </w:rPr>
  </w:style>
  <w:style w:type="character" w:styleId="Odwoanieprzypisudolnego">
    <w:name w:val="footnote reference"/>
    <w:aliases w:val="Footnote Reference Number,Footnote number,E FNZ,-E Fußnotenzeichen,Footnote#,Footnote symbol,Times 10 Point,Exposant 3 Point,Ref,de nota al pie,Footnote reference number,note TESI,SUPERS,EN Footnote Reference,Odwołanie przypis"/>
    <w:basedOn w:val="Domylnaczcionkaakapitu"/>
    <w:unhideWhenUsed/>
    <w:qFormat/>
    <w:rsid w:val="00620784"/>
    <w:rPr>
      <w:vertAlign w:val="superscript"/>
    </w:rPr>
  </w:style>
  <w:style w:type="paragraph" w:customStyle="1" w:styleId="Default">
    <w:name w:val="Default"/>
    <w:rsid w:val="00620784"/>
    <w:pPr>
      <w:autoSpaceDE w:val="0"/>
      <w:autoSpaceDN w:val="0"/>
      <w:adjustRightInd w:val="0"/>
      <w:spacing w:after="0" w:line="240" w:lineRule="auto"/>
    </w:pPr>
    <w:rPr>
      <w:rFonts w:ascii="EUAlbertina" w:hAnsi="EUAlbertina" w:cs="EUAlbertina"/>
      <w:color w:val="000000"/>
      <w:sz w:val="24"/>
      <w:szCs w:val="24"/>
    </w:rPr>
  </w:style>
  <w:style w:type="paragraph" w:customStyle="1" w:styleId="CM1">
    <w:name w:val="CM1"/>
    <w:basedOn w:val="Default"/>
    <w:next w:val="Default"/>
    <w:uiPriority w:val="99"/>
    <w:rsid w:val="00620784"/>
    <w:rPr>
      <w:rFonts w:cstheme="minorBidi"/>
      <w:color w:val="auto"/>
    </w:rPr>
  </w:style>
  <w:style w:type="paragraph" w:styleId="Akapitzlist">
    <w:name w:val="List Paragraph"/>
    <w:basedOn w:val="Normalny"/>
    <w:link w:val="AkapitzlistZnak"/>
    <w:qFormat/>
    <w:rsid w:val="00620784"/>
    <w:pPr>
      <w:ind w:left="720"/>
      <w:contextualSpacing/>
    </w:pPr>
  </w:style>
  <w:style w:type="character" w:customStyle="1" w:styleId="AkapitzlistZnak">
    <w:name w:val="Akapit z listą Znak"/>
    <w:link w:val="Akapitzlist"/>
    <w:qFormat/>
    <w:locked/>
    <w:rsid w:val="005C5641"/>
  </w:style>
  <w:style w:type="character" w:styleId="Odwoaniedokomentarza">
    <w:name w:val="annotation reference"/>
    <w:basedOn w:val="Domylnaczcionkaakapitu"/>
    <w:uiPriority w:val="99"/>
    <w:semiHidden/>
    <w:unhideWhenUsed/>
    <w:qFormat/>
    <w:rsid w:val="00620784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unhideWhenUsed/>
    <w:qFormat/>
    <w:rsid w:val="00620784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qFormat/>
    <w:rsid w:val="00620784"/>
    <w:rPr>
      <w:sz w:val="20"/>
      <w:szCs w:val="20"/>
    </w:rPr>
  </w:style>
  <w:style w:type="character" w:styleId="Hipercze">
    <w:name w:val="Hyperlink"/>
    <w:basedOn w:val="Domylnaczcionkaakapitu"/>
    <w:uiPriority w:val="99"/>
    <w:unhideWhenUsed/>
    <w:rsid w:val="00620784"/>
    <w:rPr>
      <w:color w:val="0563C1" w:themeColor="hyperlink"/>
      <w:u w:val="single"/>
    </w:rPr>
  </w:style>
  <w:style w:type="paragraph" w:customStyle="1" w:styleId="Akapitzlist2">
    <w:name w:val="Akapit z listą2"/>
    <w:basedOn w:val="Normalny"/>
    <w:link w:val="ListParagraphChar2"/>
    <w:rsid w:val="00620784"/>
    <w:pPr>
      <w:spacing w:after="200" w:line="276" w:lineRule="auto"/>
      <w:ind w:left="720"/>
      <w:contextualSpacing/>
    </w:pPr>
    <w:rPr>
      <w:rFonts w:ascii="Calibri" w:eastAsia="Times New Roman" w:hAnsi="Calibri" w:cs="Times New Roman"/>
      <w:noProof/>
      <w:szCs w:val="20"/>
      <w:lang w:eastAsia="pl-PL"/>
    </w:rPr>
  </w:style>
  <w:style w:type="character" w:customStyle="1" w:styleId="ListParagraphChar2">
    <w:name w:val="List Paragraph Char2"/>
    <w:link w:val="Akapitzlist2"/>
    <w:locked/>
    <w:rsid w:val="00620784"/>
    <w:rPr>
      <w:rFonts w:ascii="Calibri" w:eastAsia="Times New Roman" w:hAnsi="Calibri" w:cs="Times New Roman"/>
      <w:noProof/>
      <w:szCs w:val="20"/>
      <w:lang w:eastAsia="pl-PL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62078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620784"/>
    <w:rPr>
      <w:rFonts w:ascii="Segoe UI" w:hAnsi="Segoe UI" w:cs="Segoe UI"/>
      <w:sz w:val="18"/>
      <w:szCs w:val="18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E82779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E82779"/>
    <w:rPr>
      <w:b/>
      <w:bCs/>
      <w:sz w:val="20"/>
      <w:szCs w:val="20"/>
    </w:rPr>
  </w:style>
  <w:style w:type="paragraph" w:styleId="Nagwek">
    <w:name w:val="header"/>
    <w:basedOn w:val="Normalny"/>
    <w:link w:val="NagwekZnak"/>
    <w:uiPriority w:val="99"/>
    <w:unhideWhenUsed/>
    <w:rsid w:val="003851A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3851A4"/>
  </w:style>
  <w:style w:type="character" w:customStyle="1" w:styleId="Headerorfooter">
    <w:name w:val="Header or footer"/>
    <w:uiPriority w:val="99"/>
    <w:rsid w:val="003851A4"/>
    <w:rPr>
      <w:rFonts w:ascii="Calibri" w:hAnsi="Calibri"/>
      <w:color w:val="000000"/>
      <w:spacing w:val="0"/>
      <w:w w:val="100"/>
      <w:position w:val="0"/>
      <w:sz w:val="20"/>
      <w:u w:val="none"/>
      <w:lang w:val="pl-PL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6B67AD"/>
    <w:pPr>
      <w:outlineLvl w:val="9"/>
    </w:pPr>
  </w:style>
  <w:style w:type="paragraph" w:styleId="Spistreci1">
    <w:name w:val="toc 1"/>
    <w:basedOn w:val="Normalny"/>
    <w:next w:val="Normalny"/>
    <w:autoRedefine/>
    <w:uiPriority w:val="39"/>
    <w:unhideWhenUsed/>
    <w:qFormat/>
    <w:rsid w:val="00207F5F"/>
    <w:pPr>
      <w:spacing w:after="100"/>
    </w:pPr>
    <w:rPr>
      <w:rFonts w:ascii="Bookman Old Style" w:hAnsi="Bookman Old Style"/>
      <w:sz w:val="20"/>
    </w:rPr>
  </w:style>
  <w:style w:type="paragraph" w:styleId="Spistreci2">
    <w:name w:val="toc 2"/>
    <w:basedOn w:val="Normalny"/>
    <w:next w:val="Normalny"/>
    <w:autoRedefine/>
    <w:uiPriority w:val="39"/>
    <w:unhideWhenUsed/>
    <w:rsid w:val="00207F5F"/>
    <w:pPr>
      <w:spacing w:after="100"/>
      <w:ind w:left="220"/>
    </w:pPr>
    <w:rPr>
      <w:rFonts w:ascii="Bookman Old Style" w:hAnsi="Bookman Old Style"/>
      <w:sz w:val="20"/>
    </w:rPr>
  </w:style>
  <w:style w:type="paragraph" w:styleId="Spistreci3">
    <w:name w:val="toc 3"/>
    <w:basedOn w:val="Normalny"/>
    <w:next w:val="Normalny"/>
    <w:autoRedefine/>
    <w:uiPriority w:val="39"/>
    <w:unhideWhenUsed/>
    <w:rsid w:val="00207F5F"/>
    <w:pPr>
      <w:spacing w:after="100"/>
      <w:ind w:left="440"/>
    </w:pPr>
    <w:rPr>
      <w:rFonts w:ascii="Bookman Old Style" w:hAnsi="Bookman Old Style"/>
      <w:sz w:val="20"/>
    </w:rPr>
  </w:style>
  <w:style w:type="paragraph" w:styleId="Spistreci4">
    <w:name w:val="toc 4"/>
    <w:basedOn w:val="Normalny"/>
    <w:next w:val="Normalny"/>
    <w:autoRedefine/>
    <w:uiPriority w:val="39"/>
    <w:unhideWhenUsed/>
    <w:rsid w:val="00932939"/>
    <w:pPr>
      <w:spacing w:after="100"/>
      <w:ind w:left="660"/>
    </w:pPr>
  </w:style>
  <w:style w:type="paragraph" w:customStyle="1" w:styleId="Akapitzlist1">
    <w:name w:val="Akapit z listą1"/>
    <w:basedOn w:val="Normalny"/>
    <w:rsid w:val="00781D80"/>
    <w:pPr>
      <w:ind w:left="720" w:right="-289"/>
      <w:contextualSpacing/>
    </w:pPr>
    <w:rPr>
      <w:rFonts w:ascii="Calibri" w:eastAsia="Times New Roman" w:hAnsi="Calibri" w:cs="Times New Roman"/>
    </w:rPr>
  </w:style>
  <w:style w:type="paragraph" w:styleId="NormalnyWeb">
    <w:name w:val="Normal (Web)"/>
    <w:basedOn w:val="Normalny"/>
    <w:uiPriority w:val="99"/>
    <w:rsid w:val="00781D80"/>
    <w:pPr>
      <w:spacing w:before="100" w:beforeAutospacing="1" w:after="100" w:afterAutospacing="1"/>
      <w:ind w:right="-289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styleId="Pogrubienie">
    <w:name w:val="Strong"/>
    <w:uiPriority w:val="22"/>
    <w:qFormat/>
    <w:rsid w:val="00781D80"/>
    <w:rPr>
      <w:b/>
      <w:bCs/>
    </w:rPr>
  </w:style>
  <w:style w:type="character" w:styleId="Uwydatnienie">
    <w:name w:val="Emphasis"/>
    <w:uiPriority w:val="20"/>
    <w:qFormat/>
    <w:rsid w:val="00781D80"/>
    <w:rPr>
      <w:i/>
      <w:iCs/>
    </w:rPr>
  </w:style>
  <w:style w:type="paragraph" w:styleId="Spistreci5">
    <w:name w:val="toc 5"/>
    <w:basedOn w:val="Normalny"/>
    <w:next w:val="Normalny"/>
    <w:autoRedefine/>
    <w:uiPriority w:val="39"/>
    <w:unhideWhenUsed/>
    <w:rsid w:val="00AF6BEB"/>
    <w:pPr>
      <w:spacing w:after="100"/>
      <w:ind w:left="880"/>
    </w:pPr>
    <w:rPr>
      <w:rFonts w:eastAsiaTheme="minorEastAsia"/>
      <w:lang w:eastAsia="pl-PL"/>
    </w:rPr>
  </w:style>
  <w:style w:type="paragraph" w:styleId="Spistreci6">
    <w:name w:val="toc 6"/>
    <w:basedOn w:val="Normalny"/>
    <w:next w:val="Normalny"/>
    <w:autoRedefine/>
    <w:uiPriority w:val="39"/>
    <w:unhideWhenUsed/>
    <w:rsid w:val="00AF6BEB"/>
    <w:pPr>
      <w:spacing w:after="100"/>
      <w:ind w:left="1100"/>
    </w:pPr>
    <w:rPr>
      <w:rFonts w:eastAsiaTheme="minorEastAsia"/>
      <w:lang w:eastAsia="pl-PL"/>
    </w:rPr>
  </w:style>
  <w:style w:type="paragraph" w:styleId="Spistreci7">
    <w:name w:val="toc 7"/>
    <w:basedOn w:val="Normalny"/>
    <w:next w:val="Normalny"/>
    <w:autoRedefine/>
    <w:uiPriority w:val="39"/>
    <w:unhideWhenUsed/>
    <w:rsid w:val="00AF6BEB"/>
    <w:pPr>
      <w:spacing w:after="100"/>
      <w:ind w:left="1320"/>
    </w:pPr>
    <w:rPr>
      <w:rFonts w:eastAsiaTheme="minorEastAsia"/>
      <w:lang w:eastAsia="pl-PL"/>
    </w:rPr>
  </w:style>
  <w:style w:type="paragraph" w:styleId="Spistreci8">
    <w:name w:val="toc 8"/>
    <w:basedOn w:val="Normalny"/>
    <w:next w:val="Normalny"/>
    <w:autoRedefine/>
    <w:uiPriority w:val="39"/>
    <w:unhideWhenUsed/>
    <w:rsid w:val="00AF6BEB"/>
    <w:pPr>
      <w:spacing w:after="100"/>
      <w:ind w:left="1540"/>
    </w:pPr>
    <w:rPr>
      <w:rFonts w:eastAsiaTheme="minorEastAsia"/>
      <w:lang w:eastAsia="pl-PL"/>
    </w:rPr>
  </w:style>
  <w:style w:type="paragraph" w:styleId="Spistreci9">
    <w:name w:val="toc 9"/>
    <w:basedOn w:val="Normalny"/>
    <w:next w:val="Normalny"/>
    <w:autoRedefine/>
    <w:uiPriority w:val="39"/>
    <w:unhideWhenUsed/>
    <w:rsid w:val="00AF6BEB"/>
    <w:pPr>
      <w:spacing w:after="100"/>
      <w:ind w:left="1760"/>
    </w:pPr>
    <w:rPr>
      <w:rFonts w:eastAsiaTheme="minorEastAsia"/>
      <w:lang w:eastAsia="pl-PL"/>
    </w:rPr>
  </w:style>
  <w:style w:type="character" w:customStyle="1" w:styleId="highlight">
    <w:name w:val="highlight"/>
    <w:basedOn w:val="Domylnaczcionkaakapitu"/>
    <w:rsid w:val="00654C6E"/>
  </w:style>
  <w:style w:type="table" w:styleId="Tabela-Siatka">
    <w:name w:val="Table Grid"/>
    <w:basedOn w:val="Standardowy"/>
    <w:uiPriority w:val="39"/>
    <w:rsid w:val="0066782A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ela-Siatka1">
    <w:name w:val="Tabela - Siatka1"/>
    <w:basedOn w:val="Standardowy"/>
    <w:next w:val="Tabela-Siatka"/>
    <w:uiPriority w:val="39"/>
    <w:rsid w:val="00BF032F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ela-Siatka2">
    <w:name w:val="Tabela - Siatka2"/>
    <w:basedOn w:val="Standardowy"/>
    <w:next w:val="Tabela-Siatka"/>
    <w:uiPriority w:val="39"/>
    <w:rsid w:val="004D35A4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ela-Siatka3">
    <w:name w:val="Tabela - Siatka3"/>
    <w:basedOn w:val="Standardowy"/>
    <w:next w:val="Tabela-Siatka"/>
    <w:uiPriority w:val="39"/>
    <w:rsid w:val="004D35A4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ela-Siatka4">
    <w:name w:val="Tabela - Siatka4"/>
    <w:basedOn w:val="Standardowy"/>
    <w:next w:val="Tabela-Siatka"/>
    <w:uiPriority w:val="39"/>
    <w:rsid w:val="004D35A4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ela-Siatka5">
    <w:name w:val="Tabela - Siatka5"/>
    <w:basedOn w:val="Standardowy"/>
    <w:next w:val="Tabela-Siatka"/>
    <w:uiPriority w:val="39"/>
    <w:rsid w:val="004D35A4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ela-Siatka6">
    <w:name w:val="Tabela - Siatka6"/>
    <w:basedOn w:val="Standardowy"/>
    <w:next w:val="Tabela-Siatka"/>
    <w:uiPriority w:val="39"/>
    <w:rsid w:val="00CA37D1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kstzastpczy">
    <w:name w:val="Placeholder Text"/>
    <w:basedOn w:val="Domylnaczcionkaakapitu"/>
    <w:uiPriority w:val="99"/>
    <w:semiHidden/>
    <w:rsid w:val="00EE724A"/>
    <w:rPr>
      <w:color w:val="808080"/>
    </w:rPr>
  </w:style>
  <w:style w:type="character" w:customStyle="1" w:styleId="BodytextItalic">
    <w:name w:val="Body text + Italic"/>
    <w:basedOn w:val="Domylnaczcionkaakapitu"/>
    <w:rsid w:val="008114A6"/>
    <w:rPr>
      <w:rFonts w:ascii="Arial Unicode MS" w:eastAsia="Arial Unicode MS" w:hAnsi="Arial Unicode MS" w:cs="Arial Unicode MS"/>
      <w:i/>
      <w:iCs/>
      <w:color w:val="000000"/>
      <w:spacing w:val="0"/>
      <w:w w:val="100"/>
      <w:position w:val="0"/>
      <w:sz w:val="17"/>
      <w:szCs w:val="17"/>
      <w:shd w:val="clear" w:color="auto" w:fill="FFFFFF"/>
      <w:lang w:val="pl-PL"/>
    </w:rPr>
  </w:style>
  <w:style w:type="character" w:customStyle="1" w:styleId="Bodytext">
    <w:name w:val="Body text_"/>
    <w:basedOn w:val="Domylnaczcionkaakapitu"/>
    <w:link w:val="Tekstpodstawowy1"/>
    <w:rsid w:val="008114A6"/>
    <w:rPr>
      <w:rFonts w:ascii="Arial Unicode MS" w:eastAsia="Arial Unicode MS" w:hAnsi="Arial Unicode MS" w:cs="Arial Unicode MS"/>
      <w:sz w:val="17"/>
      <w:szCs w:val="17"/>
      <w:shd w:val="clear" w:color="auto" w:fill="FFFFFF"/>
    </w:rPr>
  </w:style>
  <w:style w:type="paragraph" w:customStyle="1" w:styleId="Tekstpodstawowy1">
    <w:name w:val="Tekst podstawowy1"/>
    <w:basedOn w:val="Normalny"/>
    <w:link w:val="Bodytext"/>
    <w:rsid w:val="008114A6"/>
    <w:pPr>
      <w:widowControl w:val="0"/>
      <w:shd w:val="clear" w:color="auto" w:fill="FFFFFF"/>
      <w:spacing w:before="780" w:after="300" w:line="245" w:lineRule="exact"/>
      <w:ind w:hanging="340"/>
      <w:jc w:val="left"/>
    </w:pPr>
    <w:rPr>
      <w:rFonts w:ascii="Arial Unicode MS" w:eastAsia="Arial Unicode MS" w:hAnsi="Arial Unicode MS" w:cs="Arial Unicode MS"/>
      <w:sz w:val="17"/>
      <w:szCs w:val="17"/>
    </w:rPr>
  </w:style>
  <w:style w:type="character" w:customStyle="1" w:styleId="BodytextCandara8ptBoldSpacing0pt">
    <w:name w:val="Body text + Candara;8 pt;Bold;Spacing 0 pt"/>
    <w:basedOn w:val="Bodytext"/>
    <w:rsid w:val="008114A6"/>
    <w:rPr>
      <w:rFonts w:ascii="Candara" w:eastAsia="Candara" w:hAnsi="Candara" w:cs="Candara"/>
      <w:b/>
      <w:bCs/>
      <w:color w:val="000000"/>
      <w:spacing w:val="10"/>
      <w:w w:val="100"/>
      <w:position w:val="0"/>
      <w:sz w:val="16"/>
      <w:szCs w:val="16"/>
      <w:shd w:val="clear" w:color="auto" w:fill="FFFFFF"/>
      <w:lang w:val="pl-PL"/>
    </w:rPr>
  </w:style>
  <w:style w:type="character" w:customStyle="1" w:styleId="BodytextCandara">
    <w:name w:val="Body text + Candara"/>
    <w:basedOn w:val="Bodytext"/>
    <w:rsid w:val="00AB2B32"/>
    <w:rPr>
      <w:rFonts w:ascii="Candara" w:eastAsia="Candara" w:hAnsi="Candara" w:cs="Candara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7"/>
      <w:szCs w:val="17"/>
      <w:u w:val="none"/>
      <w:shd w:val="clear" w:color="auto" w:fill="FFFFFF"/>
    </w:rPr>
  </w:style>
  <w:style w:type="character" w:customStyle="1" w:styleId="Zakotwiczenieprzypisudolnego">
    <w:name w:val="Zakotwiczenie przypisu dolnego"/>
    <w:rsid w:val="00353E23"/>
    <w:rPr>
      <w:vertAlign w:val="superscript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353E23"/>
    <w:rPr>
      <w:sz w:val="20"/>
      <w:szCs w:val="20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353E23"/>
    <w:pPr>
      <w:spacing w:before="0" w:after="0" w:line="240" w:lineRule="auto"/>
    </w:pPr>
    <w:rPr>
      <w:sz w:val="20"/>
      <w:szCs w:val="20"/>
    </w:rPr>
  </w:style>
  <w:style w:type="paragraph" w:customStyle="1" w:styleId="Text">
    <w:name w:val="Text"/>
    <w:basedOn w:val="Normalny"/>
    <w:uiPriority w:val="99"/>
    <w:rsid w:val="00353E23"/>
    <w:pPr>
      <w:suppressAutoHyphens/>
      <w:spacing w:before="0" w:after="240" w:line="240" w:lineRule="auto"/>
      <w:ind w:firstLine="1440"/>
      <w:jc w:val="left"/>
    </w:pPr>
    <w:rPr>
      <w:rFonts w:ascii="Times New Roman" w:eastAsia="Times New Roman" w:hAnsi="Times New Roman" w:cs="Times New Roman"/>
      <w:sz w:val="24"/>
      <w:szCs w:val="20"/>
      <w:lang w:val="en-US" w:eastAsia="ar-SA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C17844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78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1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73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80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33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567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03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10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306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57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31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51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44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07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07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85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50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05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9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4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23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82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01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3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51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24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708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59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9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36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39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65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98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38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63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1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76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1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1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73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48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851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86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83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85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16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850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09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77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82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88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43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1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79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5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4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8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97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2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66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4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6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17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0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13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4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1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493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85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67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22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59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32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21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18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863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67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7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0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91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08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04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56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43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851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76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19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43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73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1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36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06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02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98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73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720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40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55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33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1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48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48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22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65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58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89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23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66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3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57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58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73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14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40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48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76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79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36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67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481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39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60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3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348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91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78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6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81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45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80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25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1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70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51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01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00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77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74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52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593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58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96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73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59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46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0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28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43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34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5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5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26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8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67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85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1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8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1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87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74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338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82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0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54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3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88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131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12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51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50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58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79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70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48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97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2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8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308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72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84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703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13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15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82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12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39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51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02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25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07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06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66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22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11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51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35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29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35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7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80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6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95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91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74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88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39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25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15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61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262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88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83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20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98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23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6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5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11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08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64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98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94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09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47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82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15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68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55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433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60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78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40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94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231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86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7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91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53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96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2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04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1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48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31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877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07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95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2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25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12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73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46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16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48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8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49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20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19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6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06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8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05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42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00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91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64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74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5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62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4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79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616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90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54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08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95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65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92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4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84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59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08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83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934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23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436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33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28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55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78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55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03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78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64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9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64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26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33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97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1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26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48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96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45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25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05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17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41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3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04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91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11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99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6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01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2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48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61794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96743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11268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21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81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6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8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5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8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5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3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9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3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6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2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7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80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7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71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05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6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82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52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2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165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97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23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06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54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0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25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45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342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8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93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1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55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2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8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32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88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27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901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0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56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744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0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2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03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07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92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98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30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28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87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8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4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40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22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4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0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10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63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41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13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87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00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1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1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3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2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2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5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2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8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8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8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51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file:///C:\Users\lgdchelmno\AppData\Local\Microsoft\Windows\INetCache\IE\16LLLXU8\www.rpo.kujawsko-pomorskie.pl" TargetMode="External"/><Relationship Id="rId13" Type="http://schemas.openxmlformats.org/officeDocument/2006/relationships/image" Target="media/image3.png"/><Relationship Id="rId18" Type="http://schemas.openxmlformats.org/officeDocument/2006/relationships/image" Target="../../../../../../DOCUME~1/MFF64~1.LYZ/USTAWI~1/Temp/Ustawienia%20lokalne/Temporary%20Internet%20Files/Aleksandra_Sztetyllo/AppData/Local/Microsoft/Windows/Temporary%20Internet%20Files/Content.IE5/089UYJFF/zal_1a_31%5b1%5d.jpg" TargetMode="External"/><Relationship Id="rId26" Type="http://schemas.openxmlformats.org/officeDocument/2006/relationships/image" Target="media/image11.jpeg"/><Relationship Id="rId39" Type="http://schemas.openxmlformats.org/officeDocument/2006/relationships/comments" Target="comments.xml"/><Relationship Id="rId3" Type="http://schemas.openxmlformats.org/officeDocument/2006/relationships/styles" Target="styles.xml"/><Relationship Id="rId21" Type="http://schemas.openxmlformats.org/officeDocument/2006/relationships/image" Target="media/image8.jpeg"/><Relationship Id="rId34" Type="http://schemas.openxmlformats.org/officeDocument/2006/relationships/image" Target="media/image16.jpeg"/><Relationship Id="rId42" Type="http://schemas.openxmlformats.org/officeDocument/2006/relationships/hyperlink" Target="mailto:iod@miir.gov.pl" TargetMode="External"/><Relationship Id="rId7" Type="http://schemas.openxmlformats.org/officeDocument/2006/relationships/endnotes" Target="endnotes.xml"/><Relationship Id="rId12" Type="http://schemas.openxmlformats.org/officeDocument/2006/relationships/hyperlink" Target="http://www.mapadotacji.gov.pl" TargetMode="External"/><Relationship Id="rId17" Type="http://schemas.openxmlformats.org/officeDocument/2006/relationships/image" Target="media/image6.jpeg"/><Relationship Id="rId25" Type="http://schemas.openxmlformats.org/officeDocument/2006/relationships/image" Target="media/image10.png"/><Relationship Id="rId33" Type="http://schemas.openxmlformats.org/officeDocument/2006/relationships/image" Target="file:///C:\Users\Aleksandra_Sztetyllo\AppData\Local\Microsoft\Windows\Temporary%20Internet%20Files\Content.IE5\67I8VMVV\zal_1a_23%5b1%5d.jpg" TargetMode="External"/><Relationship Id="rId38" Type="http://schemas.openxmlformats.org/officeDocument/2006/relationships/image" Target="media/image18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image" Target="../../../../../../DOCUME~1/MFF64~1.LYZ/USTAWI~1/Temp/Ustawienia%20lokalne/Temporary%20Internet%20Files/Aleksandra_Sztetyllo/AppData/Local/Microsoft/Windows/Temporary%20Internet%20Files/Content.IE5/089UYJFF/zal_1a_8%5b1%5d.jpg" TargetMode="External"/><Relationship Id="rId29" Type="http://schemas.openxmlformats.org/officeDocument/2006/relationships/image" Target="file:///C:\Users\Aleksandra_Sztetyllo\AppData\Local\Microsoft\Windows\Temporary%20Internet%20Files\Content.IE5\1EGE810X\zal_1a_20%5b1%5d.jpg" TargetMode="External"/><Relationship Id="rId41" Type="http://schemas.microsoft.com/office/2016/09/relationships/commentsIds" Target="commentsId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../../../../../../DOCUME~1/MFF64~1.LYZ/USTAWI~1/Temp/Ustawienia%20lokalne/Temporary%20Internet%20Files/Aleksandra_Sztetyllo/AppData/Local/Microsoft/Windows/Temporary%20Internet%20Files/Content.IE5/1EGE810X/zal_1a_10%5b1%5d.jpg" TargetMode="External"/><Relationship Id="rId32" Type="http://schemas.openxmlformats.org/officeDocument/2006/relationships/image" Target="media/image15.jpeg"/><Relationship Id="rId37" Type="http://schemas.openxmlformats.org/officeDocument/2006/relationships/image" Target="file:///C:\Users\Aleksandra_Sztetyllo\AppData\Local\Microsoft\Windows\Temporary%20Internet%20Files\Content.IE5\67I8VMVV\zal_1a_26%5b1%5d.jpg" TargetMode="External"/><Relationship Id="rId40" Type="http://schemas.microsoft.com/office/2011/relationships/commentsExtended" Target="commentsExtended.xml"/><Relationship Id="rId45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9.jpeg"/><Relationship Id="rId28" Type="http://schemas.openxmlformats.org/officeDocument/2006/relationships/image" Target="media/image13.jpeg"/><Relationship Id="rId36" Type="http://schemas.openxmlformats.org/officeDocument/2006/relationships/image" Target="media/image17.jpeg"/><Relationship Id="rId10" Type="http://schemas.openxmlformats.org/officeDocument/2006/relationships/footer" Target="footer1.xml"/><Relationship Id="rId19" Type="http://schemas.openxmlformats.org/officeDocument/2006/relationships/image" Target="media/image7.jpeg"/><Relationship Id="rId31" Type="http://schemas.openxmlformats.org/officeDocument/2006/relationships/image" Target="file:///C:\Users\Aleksandra_Sztetyllo\AppData\Local\Microsoft\Windows\Temporary%20Internet%20Files\Content.IE5\1EGE810X\zal_1a_24%5b1%5d.jpg" TargetMode="External"/><Relationship Id="rId44" Type="http://schemas.microsoft.com/office/2011/relationships/people" Target="peop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://www.mapadotacji.gov.pl" TargetMode="External"/><Relationship Id="rId22" Type="http://schemas.openxmlformats.org/officeDocument/2006/relationships/image" Target="../../../../../../DOCUME~1/MFF64~1.LYZ/USTAWI~1/Temp/Ustawienia%20lokalne/Temporary%20Internet%20Files/Aleksandra_Sztetyllo/AppData/Local/Microsoft/Windows/Temporary%20Internet%20Files/Content.IE5/67I8VMVV/zal_1a_9%5b1%5d.jpg" TargetMode="External"/><Relationship Id="rId27" Type="http://schemas.openxmlformats.org/officeDocument/2006/relationships/image" Target="media/image12.jpeg"/><Relationship Id="rId30" Type="http://schemas.openxmlformats.org/officeDocument/2006/relationships/image" Target="media/image14.jpeg"/><Relationship Id="rId35" Type="http://schemas.openxmlformats.org/officeDocument/2006/relationships/image" Target="file:///C:\Users\Aleksandra_Sztetyllo\AppData\Local\Microsoft\Windows\Temporary%20Internet%20Files\Content.IE5\ZDNYPYMI\zal_1a_25%5b1%5d.jpg" TargetMode="External"/><Relationship Id="rId43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1DDC85A53AA44BB1A3DC89237752D22E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703243C8-D77C-4830-81C5-EBEFC1C75D9A}"/>
      </w:docPartPr>
      <w:docPartBody>
        <w:p w:rsidR="00245947" w:rsidRDefault="00245947" w:rsidP="00245947">
          <w:pPr>
            <w:pStyle w:val="1DDC85A53AA44BB1A3DC89237752D22E"/>
          </w:pPr>
          <w:r w:rsidRPr="00262089">
            <w:rPr>
              <w:rStyle w:val="Tekstzastpczy"/>
            </w:rPr>
            <w:t>Kliknij tutaj, aby wprowadzić datę.</w:t>
          </w:r>
        </w:p>
      </w:docPartBody>
    </w:docPart>
    <w:docPart>
      <w:docPartPr>
        <w:name w:val="FFA31AB50AE2421D88365093F2D340B2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EF7D3480-CE6B-40FC-B0BD-476756A5CBB4}"/>
      </w:docPartPr>
      <w:docPartBody>
        <w:p w:rsidR="00245947" w:rsidRDefault="00245947" w:rsidP="00245947">
          <w:pPr>
            <w:pStyle w:val="FFA31AB50AE2421D88365093F2D340B2"/>
          </w:pPr>
          <w:r w:rsidRPr="00262089">
            <w:rPr>
              <w:rStyle w:val="Tekstzastpczy"/>
            </w:rPr>
            <w:t>Kliknij tutaj, aby wprowadzić datę.</w:t>
          </w:r>
        </w:p>
      </w:docPartBody>
    </w:docPart>
    <w:docPart>
      <w:docPartPr>
        <w:name w:val="D80F99DF4C7F4CAE95D84A98BAE893D8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B5FB9DC6-EA17-421E-8B06-E89181539B50}"/>
      </w:docPartPr>
      <w:docPartBody>
        <w:p w:rsidR="00245947" w:rsidRDefault="00245947" w:rsidP="00245947">
          <w:pPr>
            <w:pStyle w:val="D80F99DF4C7F4CAE95D84A98BAE893D8"/>
          </w:pPr>
          <w:r w:rsidRPr="00262089">
            <w:rPr>
              <w:rStyle w:val="Tekstzastpczy"/>
            </w:rPr>
            <w:t>Kliknij tutaj, aby wprowadzić datę.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Bookman Old Style">
    <w:panose1 w:val="02050604050505020204"/>
    <w:charset w:val="EE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  <w:font w:name="EUAlbertina">
    <w:altName w:val="Times New Roman"/>
    <w:panose1 w:val="00000000000000000000"/>
    <w:charset w:val="00"/>
    <w:family w:val="roman"/>
    <w:notTrueType/>
    <w:pitch w:val="default"/>
    <w:sig w:usb0="00000001" w:usb1="00000000" w:usb2="00000000" w:usb3="00000000" w:csb0="00000003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ndara">
    <w:panose1 w:val="020E0502030303020204"/>
    <w:charset w:val="EE"/>
    <w:family w:val="swiss"/>
    <w:pitch w:val="variable"/>
    <w:sig w:usb0="A00002EF" w:usb1="4000A44B" w:usb2="00000000" w:usb3="00000000" w:csb0="0000019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5947"/>
    <w:rsid w:val="00005B06"/>
    <w:rsid w:val="00245947"/>
    <w:rsid w:val="002923FF"/>
    <w:rsid w:val="002A3D2D"/>
    <w:rsid w:val="00420066"/>
    <w:rsid w:val="00731EAD"/>
    <w:rsid w:val="00A72479"/>
    <w:rsid w:val="00B13702"/>
    <w:rsid w:val="00B562C2"/>
    <w:rsid w:val="00C5014F"/>
    <w:rsid w:val="00D40586"/>
    <w:rsid w:val="00DA4C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Tekstzastpczy">
    <w:name w:val="Placeholder Text"/>
    <w:basedOn w:val="Domylnaczcionkaakapitu"/>
    <w:uiPriority w:val="99"/>
    <w:semiHidden/>
    <w:rsid w:val="00245947"/>
    <w:rPr>
      <w:color w:val="808080"/>
    </w:rPr>
  </w:style>
  <w:style w:type="paragraph" w:customStyle="1" w:styleId="1DDC85A53AA44BB1A3DC89237752D22E">
    <w:name w:val="1DDC85A53AA44BB1A3DC89237752D22E"/>
    <w:rsid w:val="00245947"/>
  </w:style>
  <w:style w:type="paragraph" w:customStyle="1" w:styleId="FFA31AB50AE2421D88365093F2D340B2">
    <w:name w:val="FFA31AB50AE2421D88365093F2D340B2"/>
    <w:rsid w:val="00245947"/>
  </w:style>
  <w:style w:type="paragraph" w:customStyle="1" w:styleId="D80F99DF4C7F4CAE95D84A98BAE893D8">
    <w:name w:val="D80F99DF4C7F4CAE95D84A98BAE893D8"/>
    <w:rsid w:val="0024594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30E4B0-9125-4E55-B334-8344226DC7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61</Pages>
  <Words>20450</Words>
  <Characters>122704</Characters>
  <Application>Microsoft Office Word</Application>
  <DocSecurity>0</DocSecurity>
  <Lines>1022</Lines>
  <Paragraphs>285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142869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Joanna Gobinet</dc:creator>
  <cp:lastModifiedBy>LGD</cp:lastModifiedBy>
  <cp:revision>3</cp:revision>
  <cp:lastPrinted>2019-03-07T09:40:00Z</cp:lastPrinted>
  <dcterms:created xsi:type="dcterms:W3CDTF">2019-10-24T08:03:00Z</dcterms:created>
  <dcterms:modified xsi:type="dcterms:W3CDTF">2019-11-22T09:46:00Z</dcterms:modified>
</cp:coreProperties>
</file>